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4029629"/>
        <w:docPartObj>
          <w:docPartGallery w:val="Cover Pages"/>
          <w:docPartUnique/>
        </w:docPartObj>
      </w:sdtPr>
      <w:sdtContent>
        <w:p w14:paraId="51723746" w14:textId="748293D7" w:rsidR="005C35DB" w:rsidRDefault="005C35DB">
          <w:r>
            <w:rPr>
              <w:noProof/>
            </w:rPr>
            <mc:AlternateContent>
              <mc:Choice Requires="wpg">
                <w:drawing>
                  <wp:anchor distT="0" distB="0" distL="114300" distR="114300" simplePos="0" relativeHeight="251660288" behindDoc="0" locked="0" layoutInCell="1" allowOverlap="1" wp14:anchorId="500F240B" wp14:editId="506E99EA">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23165A53" w:rsidR="005C35DB" w:rsidRDefault="0054372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77777777"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 interaction design</w:t>
                                      </w:r>
                                    </w:sdtContent>
                                  </w:sdt>
                                  <w:r w:rsidR="005C35DB" w:rsidRPr="005C35DB">
                                    <w:rPr>
                                      <w:rFonts w:asciiTheme="majorHAnsi" w:hAnsiTheme="majorHAnsi"/>
                                      <w:b/>
                                      <w:bCs/>
                                      <w:caps/>
                                      <w:color w:val="44546A" w:themeColor="text2"/>
                                      <w:sz w:val="36"/>
                                      <w:szCs w:val="36"/>
                                    </w:rPr>
                                    <w:t xml:space="preserve"> </w:t>
                                  </w:r>
                                </w:p>
                                <w:p w14:paraId="65032F83" w14:textId="1ADA9433"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330620">
                                    <w:rPr>
                                      <w:rFonts w:asciiTheme="majorHAnsi" w:hAnsiTheme="majorHAnsi"/>
                                      <w:b/>
                                      <w:bCs/>
                                      <w:caps/>
                                      <w:color w:val="44546A" w:themeColor="text2"/>
                                      <w:sz w:val="36"/>
                                      <w:szCs w:val="36"/>
                                    </w:rPr>
                                    <w:t>4</w:t>
                                  </w:r>
                                  <w:r>
                                    <w:rPr>
                                      <w:rFonts w:asciiTheme="majorHAnsi" w:hAnsiTheme="majorHAnsi"/>
                                      <w:b/>
                                      <w:bCs/>
                                      <w:caps/>
                                      <w:color w:val="44546A" w:themeColor="text2"/>
                                      <w:sz w:val="36"/>
                                      <w:szCs w:val="36"/>
                                    </w:rPr>
                                    <w:t xml:space="preserve">– </w:t>
                                  </w:r>
                                  <w:r w:rsidR="00330620">
                                    <w:rPr>
                                      <w:rFonts w:asciiTheme="majorHAnsi" w:hAnsiTheme="majorHAnsi"/>
                                      <w:b/>
                                      <w:bCs/>
                                      <w:caps/>
                                      <w:color w:val="44546A" w:themeColor="text2"/>
                                      <w:sz w:val="36"/>
                                      <w:szCs w:val="36"/>
                                    </w:rPr>
                                    <w:t>prototyping</w:t>
                                  </w:r>
                                  <w:r w:rsidR="00E96048">
                                    <w:rPr>
                                      <w:rFonts w:asciiTheme="majorHAnsi" w:hAnsiTheme="majorHAnsi"/>
                                      <w:b/>
                                      <w:bCs/>
                                      <w:caps/>
                                      <w:color w:val="44546A" w:themeColor="text2"/>
                                      <w:sz w:val="36"/>
                                      <w:szCs w:val="36"/>
                                    </w:rPr>
                                    <w:t xml:space="preserve"> 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F240B" id="Group 459" o:spid="_x0000_s1026"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23165A53" w:rsidR="005C35DB" w:rsidRDefault="00543720">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77777777"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 interaction design</w:t>
                                </w:r>
                              </w:sdtContent>
                            </w:sdt>
                            <w:r w:rsidR="005C35DB" w:rsidRPr="005C35DB">
                              <w:rPr>
                                <w:rFonts w:asciiTheme="majorHAnsi" w:hAnsiTheme="majorHAnsi"/>
                                <w:b/>
                                <w:bCs/>
                                <w:caps/>
                                <w:color w:val="44546A" w:themeColor="text2"/>
                                <w:sz w:val="36"/>
                                <w:szCs w:val="36"/>
                              </w:rPr>
                              <w:t xml:space="preserve"> </w:t>
                            </w:r>
                          </w:p>
                          <w:p w14:paraId="65032F83" w14:textId="1ADA9433"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330620">
                              <w:rPr>
                                <w:rFonts w:asciiTheme="majorHAnsi" w:hAnsiTheme="majorHAnsi"/>
                                <w:b/>
                                <w:bCs/>
                                <w:caps/>
                                <w:color w:val="44546A" w:themeColor="text2"/>
                                <w:sz w:val="36"/>
                                <w:szCs w:val="36"/>
                              </w:rPr>
                              <w:t>4</w:t>
                            </w:r>
                            <w:r>
                              <w:rPr>
                                <w:rFonts w:asciiTheme="majorHAnsi" w:hAnsiTheme="majorHAnsi"/>
                                <w:b/>
                                <w:bCs/>
                                <w:caps/>
                                <w:color w:val="44546A" w:themeColor="text2"/>
                                <w:sz w:val="36"/>
                                <w:szCs w:val="36"/>
                              </w:rPr>
                              <w:t xml:space="preserve">– </w:t>
                            </w:r>
                            <w:r w:rsidR="00330620">
                              <w:rPr>
                                <w:rFonts w:asciiTheme="majorHAnsi" w:hAnsiTheme="majorHAnsi"/>
                                <w:b/>
                                <w:bCs/>
                                <w:caps/>
                                <w:color w:val="44546A" w:themeColor="text2"/>
                                <w:sz w:val="36"/>
                                <w:szCs w:val="36"/>
                              </w:rPr>
                              <w:t>prototyping</w:t>
                            </w:r>
                            <w:r w:rsidR="00E96048">
                              <w:rPr>
                                <w:rFonts w:asciiTheme="majorHAnsi" w:hAnsiTheme="majorHAnsi"/>
                                <w:b/>
                                <w:bCs/>
                                <w:caps/>
                                <w:color w:val="44546A" w:themeColor="text2"/>
                                <w:sz w:val="36"/>
                                <w:szCs w:val="36"/>
                              </w:rPr>
                              <w:t xml:space="preserve"> 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E548CCC" wp14:editId="0CAA56F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F46689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413A2AD1" w14:textId="7DD5ED28" w:rsidR="005C35DB" w:rsidRDefault="005C35DB">
          <w:r>
            <w:br w:type="page"/>
          </w:r>
        </w:p>
      </w:sdtContent>
    </w:sdt>
    <w:sdt>
      <w:sdtPr>
        <w:rPr>
          <w:smallCaps w:val="0"/>
          <w:spacing w:val="0"/>
          <w:sz w:val="20"/>
          <w:szCs w:val="20"/>
        </w:rPr>
        <w:id w:val="1328640697"/>
        <w:docPartObj>
          <w:docPartGallery w:val="Table of Contents"/>
          <w:docPartUnique/>
        </w:docPartObj>
      </w:sdtPr>
      <w:sdtEndPr>
        <w:rPr>
          <w:b/>
          <w:bCs/>
          <w:noProof/>
        </w:rPr>
      </w:sdtEndPr>
      <w:sdtContent>
        <w:p w14:paraId="309BEBED" w14:textId="4849C712" w:rsidR="004770E2" w:rsidRDefault="004770E2">
          <w:pPr>
            <w:pStyle w:val="TOCHeading"/>
          </w:pPr>
          <w:r>
            <w:t>Table of Contents</w:t>
          </w:r>
        </w:p>
        <w:p w14:paraId="4CB8C168" w14:textId="6D4E14F4" w:rsidR="004770E2" w:rsidRDefault="004770E2">
          <w:pPr>
            <w:pStyle w:val="TOC1"/>
            <w:tabs>
              <w:tab w:val="right" w:leader="dot" w:pos="9350"/>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48053612" w:history="1">
            <w:r w:rsidRPr="00B3181E">
              <w:rPr>
                <w:rStyle w:val="Hyperlink"/>
                <w:rFonts w:ascii="Times New Roman" w:hAnsi="Times New Roman" w:cs="Times New Roman"/>
                <w:noProof/>
              </w:rPr>
              <w:t>High fidelity prototype improvements based on low fidelity prototype feedback</w:t>
            </w:r>
            <w:r>
              <w:rPr>
                <w:noProof/>
                <w:webHidden/>
              </w:rPr>
              <w:tab/>
            </w:r>
            <w:r>
              <w:rPr>
                <w:noProof/>
                <w:webHidden/>
              </w:rPr>
              <w:fldChar w:fldCharType="begin"/>
            </w:r>
            <w:r>
              <w:rPr>
                <w:noProof/>
                <w:webHidden/>
              </w:rPr>
              <w:instrText xml:space="preserve"> PAGEREF _Toc148053612 \h </w:instrText>
            </w:r>
            <w:r>
              <w:rPr>
                <w:noProof/>
                <w:webHidden/>
              </w:rPr>
            </w:r>
            <w:r>
              <w:rPr>
                <w:noProof/>
                <w:webHidden/>
              </w:rPr>
              <w:fldChar w:fldCharType="separate"/>
            </w:r>
            <w:r>
              <w:rPr>
                <w:noProof/>
                <w:webHidden/>
              </w:rPr>
              <w:t>2</w:t>
            </w:r>
            <w:r>
              <w:rPr>
                <w:noProof/>
                <w:webHidden/>
              </w:rPr>
              <w:fldChar w:fldCharType="end"/>
            </w:r>
          </w:hyperlink>
        </w:p>
        <w:p w14:paraId="66E091DD" w14:textId="03723722" w:rsidR="004770E2" w:rsidRDefault="00000000">
          <w:pPr>
            <w:pStyle w:val="TOC1"/>
            <w:tabs>
              <w:tab w:val="right" w:leader="dot" w:pos="9350"/>
            </w:tabs>
            <w:rPr>
              <w:rFonts w:cstheme="minorBidi"/>
              <w:b w:val="0"/>
              <w:bCs w:val="0"/>
              <w:caps w:val="0"/>
              <w:noProof/>
              <w:sz w:val="24"/>
              <w:szCs w:val="24"/>
            </w:rPr>
          </w:pPr>
          <w:hyperlink w:anchor="_Toc148053613" w:history="1">
            <w:r w:rsidR="004770E2" w:rsidRPr="00B3181E">
              <w:rPr>
                <w:rStyle w:val="Hyperlink"/>
                <w:rFonts w:ascii="Times New Roman" w:hAnsi="Times New Roman" w:cs="Times New Roman"/>
                <w:noProof/>
              </w:rPr>
              <w:t>Environmental requirements</w:t>
            </w:r>
            <w:r w:rsidR="004770E2">
              <w:rPr>
                <w:noProof/>
                <w:webHidden/>
              </w:rPr>
              <w:tab/>
            </w:r>
            <w:r w:rsidR="004770E2">
              <w:rPr>
                <w:noProof/>
                <w:webHidden/>
              </w:rPr>
              <w:fldChar w:fldCharType="begin"/>
            </w:r>
            <w:r w:rsidR="004770E2">
              <w:rPr>
                <w:noProof/>
                <w:webHidden/>
              </w:rPr>
              <w:instrText xml:space="preserve"> PAGEREF _Toc148053613 \h </w:instrText>
            </w:r>
            <w:r w:rsidR="004770E2">
              <w:rPr>
                <w:noProof/>
                <w:webHidden/>
              </w:rPr>
            </w:r>
            <w:r w:rsidR="004770E2">
              <w:rPr>
                <w:noProof/>
                <w:webHidden/>
              </w:rPr>
              <w:fldChar w:fldCharType="separate"/>
            </w:r>
            <w:r w:rsidR="004770E2">
              <w:rPr>
                <w:noProof/>
                <w:webHidden/>
              </w:rPr>
              <w:t>2</w:t>
            </w:r>
            <w:r w:rsidR="004770E2">
              <w:rPr>
                <w:noProof/>
                <w:webHidden/>
              </w:rPr>
              <w:fldChar w:fldCharType="end"/>
            </w:r>
          </w:hyperlink>
        </w:p>
        <w:p w14:paraId="5048B861" w14:textId="04D93A11" w:rsidR="004770E2" w:rsidRDefault="00000000">
          <w:pPr>
            <w:pStyle w:val="TOC2"/>
            <w:tabs>
              <w:tab w:val="right" w:leader="dot" w:pos="9350"/>
            </w:tabs>
            <w:rPr>
              <w:rFonts w:cstheme="minorBidi"/>
              <w:smallCaps w:val="0"/>
              <w:noProof/>
              <w:sz w:val="24"/>
              <w:szCs w:val="24"/>
            </w:rPr>
          </w:pPr>
          <w:hyperlink w:anchor="_Toc148053614" w:history="1">
            <w:r w:rsidR="004770E2" w:rsidRPr="00B3181E">
              <w:rPr>
                <w:rStyle w:val="Hyperlink"/>
                <w:rFonts w:ascii="Times New Roman" w:hAnsi="Times New Roman" w:cs="Times New Roman"/>
                <w:b/>
                <w:bCs/>
                <w:noProof/>
              </w:rPr>
              <w:t>Hardware Requirements</w:t>
            </w:r>
            <w:r w:rsidR="004770E2">
              <w:rPr>
                <w:noProof/>
                <w:webHidden/>
              </w:rPr>
              <w:tab/>
            </w:r>
            <w:r w:rsidR="004770E2">
              <w:rPr>
                <w:noProof/>
                <w:webHidden/>
              </w:rPr>
              <w:fldChar w:fldCharType="begin"/>
            </w:r>
            <w:r w:rsidR="004770E2">
              <w:rPr>
                <w:noProof/>
                <w:webHidden/>
              </w:rPr>
              <w:instrText xml:space="preserve"> PAGEREF _Toc148053614 \h </w:instrText>
            </w:r>
            <w:r w:rsidR="004770E2">
              <w:rPr>
                <w:noProof/>
                <w:webHidden/>
              </w:rPr>
            </w:r>
            <w:r w:rsidR="004770E2">
              <w:rPr>
                <w:noProof/>
                <w:webHidden/>
              </w:rPr>
              <w:fldChar w:fldCharType="separate"/>
            </w:r>
            <w:r w:rsidR="004770E2">
              <w:rPr>
                <w:noProof/>
                <w:webHidden/>
              </w:rPr>
              <w:t>2</w:t>
            </w:r>
            <w:r w:rsidR="004770E2">
              <w:rPr>
                <w:noProof/>
                <w:webHidden/>
              </w:rPr>
              <w:fldChar w:fldCharType="end"/>
            </w:r>
          </w:hyperlink>
        </w:p>
        <w:p w14:paraId="10D64D10" w14:textId="5D399678" w:rsidR="004770E2" w:rsidRDefault="00000000">
          <w:pPr>
            <w:pStyle w:val="TOC2"/>
            <w:tabs>
              <w:tab w:val="right" w:leader="dot" w:pos="9350"/>
            </w:tabs>
            <w:rPr>
              <w:rFonts w:cstheme="minorBidi"/>
              <w:smallCaps w:val="0"/>
              <w:noProof/>
              <w:sz w:val="24"/>
              <w:szCs w:val="24"/>
            </w:rPr>
          </w:pPr>
          <w:hyperlink w:anchor="_Toc148053615" w:history="1">
            <w:r w:rsidR="004770E2" w:rsidRPr="00B3181E">
              <w:rPr>
                <w:rStyle w:val="Hyperlink"/>
                <w:rFonts w:ascii="Times New Roman" w:hAnsi="Times New Roman" w:cs="Times New Roman"/>
                <w:b/>
                <w:bCs/>
                <w:noProof/>
              </w:rPr>
              <w:t>Software Requirements</w:t>
            </w:r>
            <w:r w:rsidR="004770E2">
              <w:rPr>
                <w:noProof/>
                <w:webHidden/>
              </w:rPr>
              <w:tab/>
            </w:r>
            <w:r w:rsidR="004770E2">
              <w:rPr>
                <w:noProof/>
                <w:webHidden/>
              </w:rPr>
              <w:fldChar w:fldCharType="begin"/>
            </w:r>
            <w:r w:rsidR="004770E2">
              <w:rPr>
                <w:noProof/>
                <w:webHidden/>
              </w:rPr>
              <w:instrText xml:space="preserve"> PAGEREF _Toc148053615 \h </w:instrText>
            </w:r>
            <w:r w:rsidR="004770E2">
              <w:rPr>
                <w:noProof/>
                <w:webHidden/>
              </w:rPr>
            </w:r>
            <w:r w:rsidR="004770E2">
              <w:rPr>
                <w:noProof/>
                <w:webHidden/>
              </w:rPr>
              <w:fldChar w:fldCharType="separate"/>
            </w:r>
            <w:r w:rsidR="004770E2">
              <w:rPr>
                <w:noProof/>
                <w:webHidden/>
              </w:rPr>
              <w:t>3</w:t>
            </w:r>
            <w:r w:rsidR="004770E2">
              <w:rPr>
                <w:noProof/>
                <w:webHidden/>
              </w:rPr>
              <w:fldChar w:fldCharType="end"/>
            </w:r>
          </w:hyperlink>
        </w:p>
        <w:p w14:paraId="085720E7" w14:textId="241DD8FE" w:rsidR="004770E2" w:rsidRDefault="00000000">
          <w:pPr>
            <w:pStyle w:val="TOC1"/>
            <w:tabs>
              <w:tab w:val="right" w:leader="dot" w:pos="9350"/>
            </w:tabs>
            <w:rPr>
              <w:rFonts w:cstheme="minorBidi"/>
              <w:b w:val="0"/>
              <w:bCs w:val="0"/>
              <w:caps w:val="0"/>
              <w:noProof/>
              <w:sz w:val="24"/>
              <w:szCs w:val="24"/>
            </w:rPr>
          </w:pPr>
          <w:hyperlink w:anchor="_Toc148053616" w:history="1">
            <w:r w:rsidR="004770E2" w:rsidRPr="00B3181E">
              <w:rPr>
                <w:rStyle w:val="Hyperlink"/>
                <w:rFonts w:ascii="Times New Roman" w:hAnsi="Times New Roman" w:cs="Times New Roman"/>
                <w:noProof/>
              </w:rPr>
              <w:t>Installation Instructions for SurveyPro</w:t>
            </w:r>
            <w:r w:rsidR="004770E2">
              <w:rPr>
                <w:noProof/>
                <w:webHidden/>
              </w:rPr>
              <w:tab/>
            </w:r>
            <w:r w:rsidR="004770E2">
              <w:rPr>
                <w:noProof/>
                <w:webHidden/>
              </w:rPr>
              <w:fldChar w:fldCharType="begin"/>
            </w:r>
            <w:r w:rsidR="004770E2">
              <w:rPr>
                <w:noProof/>
                <w:webHidden/>
              </w:rPr>
              <w:instrText xml:space="preserve"> PAGEREF _Toc148053616 \h </w:instrText>
            </w:r>
            <w:r w:rsidR="004770E2">
              <w:rPr>
                <w:noProof/>
                <w:webHidden/>
              </w:rPr>
            </w:r>
            <w:r w:rsidR="004770E2">
              <w:rPr>
                <w:noProof/>
                <w:webHidden/>
              </w:rPr>
              <w:fldChar w:fldCharType="separate"/>
            </w:r>
            <w:r w:rsidR="004770E2">
              <w:rPr>
                <w:noProof/>
                <w:webHidden/>
              </w:rPr>
              <w:t>3</w:t>
            </w:r>
            <w:r w:rsidR="004770E2">
              <w:rPr>
                <w:noProof/>
                <w:webHidden/>
              </w:rPr>
              <w:fldChar w:fldCharType="end"/>
            </w:r>
          </w:hyperlink>
        </w:p>
        <w:p w14:paraId="1195F957" w14:textId="6C6FF977" w:rsidR="004770E2" w:rsidRDefault="00000000">
          <w:pPr>
            <w:pStyle w:val="TOC2"/>
            <w:tabs>
              <w:tab w:val="right" w:leader="dot" w:pos="9350"/>
            </w:tabs>
            <w:rPr>
              <w:rFonts w:cstheme="minorBidi"/>
              <w:smallCaps w:val="0"/>
              <w:noProof/>
              <w:sz w:val="24"/>
              <w:szCs w:val="24"/>
            </w:rPr>
          </w:pPr>
          <w:hyperlink w:anchor="_Toc148053617" w:history="1">
            <w:r w:rsidR="004770E2" w:rsidRPr="00B3181E">
              <w:rPr>
                <w:rStyle w:val="Hyperlink"/>
                <w:rFonts w:ascii="Times New Roman" w:hAnsi="Times New Roman" w:cs="Times New Roman"/>
                <w:b/>
                <w:bCs/>
                <w:noProof/>
              </w:rPr>
              <w:t>Extraction of ZIP file</w:t>
            </w:r>
            <w:r w:rsidR="004770E2">
              <w:rPr>
                <w:noProof/>
                <w:webHidden/>
              </w:rPr>
              <w:tab/>
            </w:r>
            <w:r w:rsidR="004770E2">
              <w:rPr>
                <w:noProof/>
                <w:webHidden/>
              </w:rPr>
              <w:fldChar w:fldCharType="begin"/>
            </w:r>
            <w:r w:rsidR="004770E2">
              <w:rPr>
                <w:noProof/>
                <w:webHidden/>
              </w:rPr>
              <w:instrText xml:space="preserve"> PAGEREF _Toc148053617 \h </w:instrText>
            </w:r>
            <w:r w:rsidR="004770E2">
              <w:rPr>
                <w:noProof/>
                <w:webHidden/>
              </w:rPr>
            </w:r>
            <w:r w:rsidR="004770E2">
              <w:rPr>
                <w:noProof/>
                <w:webHidden/>
              </w:rPr>
              <w:fldChar w:fldCharType="separate"/>
            </w:r>
            <w:r w:rsidR="004770E2">
              <w:rPr>
                <w:noProof/>
                <w:webHidden/>
              </w:rPr>
              <w:t>3</w:t>
            </w:r>
            <w:r w:rsidR="004770E2">
              <w:rPr>
                <w:noProof/>
                <w:webHidden/>
              </w:rPr>
              <w:fldChar w:fldCharType="end"/>
            </w:r>
          </w:hyperlink>
        </w:p>
        <w:p w14:paraId="418B33A8" w14:textId="18541B00" w:rsidR="004770E2" w:rsidRDefault="00000000">
          <w:pPr>
            <w:pStyle w:val="TOC1"/>
            <w:tabs>
              <w:tab w:val="right" w:leader="dot" w:pos="9350"/>
            </w:tabs>
            <w:rPr>
              <w:rFonts w:cstheme="minorBidi"/>
              <w:b w:val="0"/>
              <w:bCs w:val="0"/>
              <w:caps w:val="0"/>
              <w:noProof/>
              <w:sz w:val="24"/>
              <w:szCs w:val="24"/>
            </w:rPr>
          </w:pPr>
          <w:hyperlink w:anchor="_Toc148053618" w:history="1">
            <w:r w:rsidR="004770E2" w:rsidRPr="00B3181E">
              <w:rPr>
                <w:rStyle w:val="Hyperlink"/>
                <w:rFonts w:ascii="Times New Roman" w:hAnsi="Times New Roman" w:cs="Times New Roman"/>
                <w:noProof/>
              </w:rPr>
              <w:t>Operation Instructions for SurveyPro</w:t>
            </w:r>
            <w:r w:rsidR="004770E2">
              <w:rPr>
                <w:noProof/>
                <w:webHidden/>
              </w:rPr>
              <w:tab/>
            </w:r>
            <w:r w:rsidR="004770E2">
              <w:rPr>
                <w:noProof/>
                <w:webHidden/>
              </w:rPr>
              <w:fldChar w:fldCharType="begin"/>
            </w:r>
            <w:r w:rsidR="004770E2">
              <w:rPr>
                <w:noProof/>
                <w:webHidden/>
              </w:rPr>
              <w:instrText xml:space="preserve"> PAGEREF _Toc148053618 \h </w:instrText>
            </w:r>
            <w:r w:rsidR="004770E2">
              <w:rPr>
                <w:noProof/>
                <w:webHidden/>
              </w:rPr>
            </w:r>
            <w:r w:rsidR="004770E2">
              <w:rPr>
                <w:noProof/>
                <w:webHidden/>
              </w:rPr>
              <w:fldChar w:fldCharType="separate"/>
            </w:r>
            <w:r w:rsidR="004770E2">
              <w:rPr>
                <w:noProof/>
                <w:webHidden/>
              </w:rPr>
              <w:t>4</w:t>
            </w:r>
            <w:r w:rsidR="004770E2">
              <w:rPr>
                <w:noProof/>
                <w:webHidden/>
              </w:rPr>
              <w:fldChar w:fldCharType="end"/>
            </w:r>
          </w:hyperlink>
        </w:p>
        <w:p w14:paraId="14497E97" w14:textId="4CC3DAD6" w:rsidR="004770E2" w:rsidRDefault="00000000">
          <w:pPr>
            <w:pStyle w:val="TOC1"/>
            <w:tabs>
              <w:tab w:val="right" w:leader="dot" w:pos="9350"/>
            </w:tabs>
            <w:rPr>
              <w:rFonts w:cstheme="minorBidi"/>
              <w:b w:val="0"/>
              <w:bCs w:val="0"/>
              <w:caps w:val="0"/>
              <w:noProof/>
              <w:sz w:val="24"/>
              <w:szCs w:val="24"/>
            </w:rPr>
          </w:pPr>
          <w:hyperlink w:anchor="_Toc148053619" w:history="1">
            <w:r w:rsidR="004770E2" w:rsidRPr="00B3181E">
              <w:rPr>
                <w:rStyle w:val="Hyperlink"/>
                <w:rFonts w:ascii="Times New Roman" w:hAnsi="Times New Roman" w:cs="Times New Roman"/>
                <w:noProof/>
              </w:rPr>
              <w:t>Development notes for SurveyPro</w:t>
            </w:r>
            <w:r w:rsidR="004770E2">
              <w:rPr>
                <w:noProof/>
                <w:webHidden/>
              </w:rPr>
              <w:tab/>
            </w:r>
            <w:r w:rsidR="004770E2">
              <w:rPr>
                <w:noProof/>
                <w:webHidden/>
              </w:rPr>
              <w:fldChar w:fldCharType="begin"/>
            </w:r>
            <w:r w:rsidR="004770E2">
              <w:rPr>
                <w:noProof/>
                <w:webHidden/>
              </w:rPr>
              <w:instrText xml:space="preserve"> PAGEREF _Toc148053619 \h </w:instrText>
            </w:r>
            <w:r w:rsidR="004770E2">
              <w:rPr>
                <w:noProof/>
                <w:webHidden/>
              </w:rPr>
            </w:r>
            <w:r w:rsidR="004770E2">
              <w:rPr>
                <w:noProof/>
                <w:webHidden/>
              </w:rPr>
              <w:fldChar w:fldCharType="separate"/>
            </w:r>
            <w:r w:rsidR="004770E2">
              <w:rPr>
                <w:noProof/>
                <w:webHidden/>
              </w:rPr>
              <w:t>5</w:t>
            </w:r>
            <w:r w:rsidR="004770E2">
              <w:rPr>
                <w:noProof/>
                <w:webHidden/>
              </w:rPr>
              <w:fldChar w:fldCharType="end"/>
            </w:r>
          </w:hyperlink>
        </w:p>
        <w:p w14:paraId="628A1010" w14:textId="0D2FD248" w:rsidR="004770E2" w:rsidRDefault="00000000">
          <w:pPr>
            <w:pStyle w:val="TOC1"/>
            <w:tabs>
              <w:tab w:val="right" w:leader="dot" w:pos="9350"/>
            </w:tabs>
            <w:rPr>
              <w:rFonts w:cstheme="minorBidi"/>
              <w:b w:val="0"/>
              <w:bCs w:val="0"/>
              <w:caps w:val="0"/>
              <w:noProof/>
              <w:sz w:val="24"/>
              <w:szCs w:val="24"/>
            </w:rPr>
          </w:pPr>
          <w:hyperlink w:anchor="_Toc148053620" w:history="1">
            <w:r w:rsidR="004770E2" w:rsidRPr="00B3181E">
              <w:rPr>
                <w:rStyle w:val="Hyperlink"/>
                <w:rFonts w:ascii="Times New Roman" w:hAnsi="Times New Roman" w:cs="Times New Roman"/>
                <w:noProof/>
              </w:rPr>
              <w:t>Bibliography</w:t>
            </w:r>
            <w:r w:rsidR="004770E2">
              <w:rPr>
                <w:noProof/>
                <w:webHidden/>
              </w:rPr>
              <w:tab/>
            </w:r>
            <w:r w:rsidR="004770E2">
              <w:rPr>
                <w:noProof/>
                <w:webHidden/>
              </w:rPr>
              <w:fldChar w:fldCharType="begin"/>
            </w:r>
            <w:r w:rsidR="004770E2">
              <w:rPr>
                <w:noProof/>
                <w:webHidden/>
              </w:rPr>
              <w:instrText xml:space="preserve"> PAGEREF _Toc148053620 \h </w:instrText>
            </w:r>
            <w:r w:rsidR="004770E2">
              <w:rPr>
                <w:noProof/>
                <w:webHidden/>
              </w:rPr>
            </w:r>
            <w:r w:rsidR="004770E2">
              <w:rPr>
                <w:noProof/>
                <w:webHidden/>
              </w:rPr>
              <w:fldChar w:fldCharType="separate"/>
            </w:r>
            <w:r w:rsidR="004770E2">
              <w:rPr>
                <w:noProof/>
                <w:webHidden/>
              </w:rPr>
              <w:t>7</w:t>
            </w:r>
            <w:r w:rsidR="004770E2">
              <w:rPr>
                <w:noProof/>
                <w:webHidden/>
              </w:rPr>
              <w:fldChar w:fldCharType="end"/>
            </w:r>
          </w:hyperlink>
        </w:p>
        <w:p w14:paraId="68B6A2B6" w14:textId="7EA2D81D" w:rsidR="004770E2" w:rsidRDefault="004770E2">
          <w:r>
            <w:rPr>
              <w:b/>
              <w:bCs/>
              <w:noProof/>
            </w:rPr>
            <w:fldChar w:fldCharType="end"/>
          </w:r>
        </w:p>
      </w:sdtContent>
    </w:sdt>
    <w:p w14:paraId="49863542" w14:textId="77777777" w:rsidR="0051335E" w:rsidRDefault="0051335E">
      <w:pPr>
        <w:rPr>
          <w:rFonts w:ascii="Times New Roman" w:hAnsi="Times New Roman" w:cs="Times New Roman"/>
          <w:b/>
          <w:bCs/>
          <w:sz w:val="32"/>
          <w:szCs w:val="32"/>
        </w:rPr>
      </w:pPr>
    </w:p>
    <w:p w14:paraId="2D3F86A0" w14:textId="77777777" w:rsidR="0051335E" w:rsidRDefault="0051335E">
      <w:pPr>
        <w:rPr>
          <w:rFonts w:ascii="Times New Roman" w:hAnsi="Times New Roman" w:cs="Times New Roman"/>
          <w:b/>
          <w:bCs/>
          <w:sz w:val="32"/>
          <w:szCs w:val="32"/>
        </w:rPr>
      </w:pPr>
      <w:r>
        <w:rPr>
          <w:rFonts w:ascii="Times New Roman" w:hAnsi="Times New Roman" w:cs="Times New Roman"/>
          <w:b/>
          <w:bCs/>
          <w:sz w:val="32"/>
          <w:szCs w:val="32"/>
        </w:rPr>
        <w:br w:type="page"/>
      </w:r>
    </w:p>
    <w:p w14:paraId="54DF7311" w14:textId="720D2284" w:rsidR="00ED2880" w:rsidRPr="00A64EA6" w:rsidRDefault="003750C2" w:rsidP="00CF5338">
      <w:pPr>
        <w:pStyle w:val="Heading1"/>
        <w:rPr>
          <w:rFonts w:ascii="Times New Roman" w:hAnsi="Times New Roman" w:cs="Times New Roman"/>
          <w:b/>
          <w:bCs/>
        </w:rPr>
      </w:pPr>
      <w:bookmarkStart w:id="0" w:name="_Toc148053612"/>
      <w:r>
        <w:rPr>
          <w:rFonts w:ascii="Times New Roman" w:hAnsi="Times New Roman" w:cs="Times New Roman"/>
          <w:b/>
          <w:bCs/>
        </w:rPr>
        <w:lastRenderedPageBreak/>
        <w:t>High fidelity prototype improvements based on low fidelity prototype feedback</w:t>
      </w:r>
      <w:bookmarkEnd w:id="0"/>
    </w:p>
    <w:p w14:paraId="14D658EC" w14:textId="77777777" w:rsidR="00172665" w:rsidRDefault="00172665">
      <w:pPr>
        <w:rPr>
          <w:rFonts w:ascii="Times New Roman" w:hAnsi="Times New Roman" w:cs="Times New Roman"/>
          <w:b/>
          <w:bCs/>
          <w:sz w:val="32"/>
          <w:szCs w:val="32"/>
        </w:rPr>
      </w:pPr>
    </w:p>
    <w:p w14:paraId="608F5048" w14:textId="57070C5F" w:rsidR="00D214B6" w:rsidRDefault="00547594" w:rsidP="00547594">
      <w:pPr>
        <w:autoSpaceDE w:val="0"/>
        <w:autoSpaceDN w:val="0"/>
        <w:adjustRightInd w:val="0"/>
        <w:spacing w:after="0" w:line="240" w:lineRule="auto"/>
        <w:rPr>
          <w:rFonts w:ascii="Times New Roman" w:hAnsi="Times New Roman" w:cs="Times New Roman"/>
          <w:sz w:val="24"/>
          <w:szCs w:val="24"/>
          <w:lang w:val="en-US"/>
        </w:rPr>
      </w:pPr>
      <w:r w:rsidRPr="00547594">
        <w:rPr>
          <w:rFonts w:ascii="Times New Roman" w:hAnsi="Times New Roman" w:cs="Times New Roman"/>
          <w:sz w:val="24"/>
          <w:szCs w:val="24"/>
          <w:lang w:val="en-US"/>
        </w:rPr>
        <w:t xml:space="preserve">By combining the most promising features from our low-fidelity prototype, we have carefully developed a high-fidelity prototype for </w:t>
      </w:r>
      <w:proofErr w:type="spellStart"/>
      <w:r w:rsidRPr="00547594">
        <w:rPr>
          <w:rFonts w:ascii="Times New Roman" w:hAnsi="Times New Roman" w:cs="Times New Roman"/>
          <w:sz w:val="24"/>
          <w:szCs w:val="24"/>
          <w:lang w:val="en-US"/>
        </w:rPr>
        <w:t>SurveyPro</w:t>
      </w:r>
      <w:proofErr w:type="spellEnd"/>
      <w:r w:rsidRPr="00547594">
        <w:rPr>
          <w:rFonts w:ascii="Times New Roman" w:hAnsi="Times New Roman" w:cs="Times New Roman"/>
          <w:sz w:val="24"/>
          <w:szCs w:val="24"/>
          <w:lang w:val="en-US"/>
        </w:rPr>
        <w:t>. To ensure that users can easily understand and use the program, we have carefully built this platform to combine tradition with aesthetics. Our main goal has been to promote "learnability," which enables users to quickly become familiar with the features of the application. As a result, we carefully incorporated assistance symbols to support users when they run into problems. These improvements are a direct result of the invaluable user feedback we received during the testing process, and we are certain that they will improve usability and accessibility while appealing to a broad range of users.</w:t>
      </w:r>
    </w:p>
    <w:p w14:paraId="447282AF" w14:textId="780C5C2C" w:rsidR="00547594" w:rsidRDefault="00547594" w:rsidP="00547594">
      <w:pPr>
        <w:autoSpaceDE w:val="0"/>
        <w:autoSpaceDN w:val="0"/>
        <w:adjustRightInd w:val="0"/>
        <w:spacing w:after="0" w:line="240" w:lineRule="auto"/>
        <w:rPr>
          <w:rFonts w:ascii="Times New Roman" w:hAnsi="Times New Roman" w:cs="Times New Roman"/>
          <w:sz w:val="24"/>
          <w:szCs w:val="24"/>
          <w:lang w:val="en-US"/>
        </w:rPr>
      </w:pPr>
    </w:p>
    <w:p w14:paraId="0D38F3B5" w14:textId="77777777" w:rsidR="00547594" w:rsidRPr="00547594" w:rsidRDefault="00547594" w:rsidP="00547594">
      <w:pPr>
        <w:autoSpaceDE w:val="0"/>
        <w:autoSpaceDN w:val="0"/>
        <w:adjustRightInd w:val="0"/>
        <w:spacing w:after="0" w:line="240" w:lineRule="auto"/>
        <w:rPr>
          <w:rFonts w:ascii="Times New Roman" w:hAnsi="Times New Roman" w:cs="Times New Roman"/>
          <w:sz w:val="24"/>
          <w:szCs w:val="24"/>
          <w:lang w:val="en-US"/>
        </w:rPr>
      </w:pPr>
    </w:p>
    <w:p w14:paraId="6FD14DD1" w14:textId="0546FE16" w:rsidR="00547594" w:rsidRDefault="00547594" w:rsidP="00547594">
      <w:pPr>
        <w:autoSpaceDE w:val="0"/>
        <w:autoSpaceDN w:val="0"/>
        <w:adjustRightInd w:val="0"/>
        <w:spacing w:after="0" w:line="240" w:lineRule="auto"/>
        <w:jc w:val="left"/>
        <w:rPr>
          <w:rFonts w:ascii="Times New Roman" w:hAnsi="Times New Roman" w:cs="Times New Roman"/>
          <w:sz w:val="24"/>
          <w:szCs w:val="24"/>
          <w:lang w:val="en-US"/>
        </w:rPr>
      </w:pPr>
      <w:r w:rsidRPr="00547594">
        <w:rPr>
          <w:rFonts w:ascii="Times New Roman" w:hAnsi="Times New Roman" w:cs="Times New Roman"/>
          <w:sz w:val="24"/>
          <w:szCs w:val="24"/>
          <w:lang w:val="en-US"/>
        </w:rPr>
        <w:t xml:space="preserve">We have incorporated a critical feature that enables our users to interact with our customer support team in light of the varied demographics and technological proficiency among our target </w:t>
      </w:r>
      <w:r w:rsidR="009F77B9" w:rsidRPr="00547594">
        <w:rPr>
          <w:rFonts w:ascii="Times New Roman" w:hAnsi="Times New Roman" w:cs="Times New Roman"/>
          <w:sz w:val="24"/>
          <w:szCs w:val="24"/>
          <w:lang w:val="en-US"/>
        </w:rPr>
        <w:t>users.</w:t>
      </w:r>
      <w:r w:rsidRPr="00547594">
        <w:rPr>
          <w:rFonts w:ascii="Times New Roman" w:hAnsi="Times New Roman" w:cs="Times New Roman"/>
          <w:sz w:val="24"/>
          <w:szCs w:val="24"/>
          <w:lang w:val="en-US"/>
        </w:rPr>
        <w:t xml:space="preserve"> This fully dedicated team is committed to responding to user feedbacks and issues in order to maximize the effectiveness and overall success of the application. We are sure that this strategy will improve user experience and provide crucial assistance for those who might experience difficulties accessing the program. Additionally, we've carefully </w:t>
      </w:r>
      <w:r w:rsidR="009F77B9" w:rsidRPr="00547594">
        <w:rPr>
          <w:rFonts w:ascii="Times New Roman" w:hAnsi="Times New Roman" w:cs="Times New Roman"/>
          <w:sz w:val="24"/>
          <w:szCs w:val="24"/>
          <w:lang w:val="en-US"/>
        </w:rPr>
        <w:t>considered</w:t>
      </w:r>
      <w:r w:rsidRPr="00547594">
        <w:rPr>
          <w:rFonts w:ascii="Times New Roman" w:hAnsi="Times New Roman" w:cs="Times New Roman"/>
          <w:sz w:val="24"/>
          <w:szCs w:val="24"/>
          <w:lang w:val="en-US"/>
        </w:rPr>
        <w:t xml:space="preserve"> a number of factors to guarantee users get the best possible experience.</w:t>
      </w:r>
    </w:p>
    <w:p w14:paraId="01BDD5BE" w14:textId="6ABD84E1" w:rsidR="00547594" w:rsidRDefault="00547594" w:rsidP="00547594">
      <w:pPr>
        <w:autoSpaceDE w:val="0"/>
        <w:autoSpaceDN w:val="0"/>
        <w:adjustRightInd w:val="0"/>
        <w:spacing w:after="0" w:line="240" w:lineRule="auto"/>
        <w:jc w:val="left"/>
        <w:rPr>
          <w:rFonts w:ascii="Times New Roman" w:hAnsi="Times New Roman" w:cs="Times New Roman"/>
          <w:sz w:val="24"/>
          <w:szCs w:val="24"/>
          <w:lang w:val="en-US"/>
        </w:rPr>
      </w:pPr>
    </w:p>
    <w:p w14:paraId="21F335D6" w14:textId="77777777" w:rsidR="00F547DD" w:rsidRPr="00F547DD" w:rsidRDefault="00F547DD" w:rsidP="00F547DD">
      <w:pPr>
        <w:autoSpaceDE w:val="0"/>
        <w:autoSpaceDN w:val="0"/>
        <w:adjustRightInd w:val="0"/>
        <w:spacing w:after="0" w:line="240" w:lineRule="auto"/>
        <w:jc w:val="left"/>
        <w:rPr>
          <w:rFonts w:ascii="Times New Roman" w:hAnsi="Times New Roman" w:cs="Times New Roman"/>
          <w:sz w:val="24"/>
          <w:szCs w:val="24"/>
          <w:lang w:val="en-US"/>
        </w:rPr>
      </w:pPr>
      <w:r w:rsidRPr="00F547DD">
        <w:rPr>
          <w:rFonts w:ascii="Times New Roman" w:hAnsi="Times New Roman" w:cs="Times New Roman"/>
          <w:sz w:val="24"/>
          <w:szCs w:val="24"/>
          <w:lang w:val="en-US"/>
        </w:rPr>
        <w:t xml:space="preserve">In conclusion, a user-centric methodology has served as the foundation for the development of </w:t>
      </w:r>
      <w:proofErr w:type="spellStart"/>
      <w:r w:rsidRPr="00F547DD">
        <w:rPr>
          <w:rFonts w:ascii="Times New Roman" w:hAnsi="Times New Roman" w:cs="Times New Roman"/>
          <w:sz w:val="24"/>
          <w:szCs w:val="24"/>
          <w:lang w:val="en-US"/>
        </w:rPr>
        <w:t>SurveyPro</w:t>
      </w:r>
      <w:proofErr w:type="spellEnd"/>
      <w:r w:rsidRPr="00F547DD">
        <w:rPr>
          <w:rFonts w:ascii="Times New Roman" w:hAnsi="Times New Roman" w:cs="Times New Roman"/>
          <w:sz w:val="24"/>
          <w:szCs w:val="24"/>
          <w:lang w:val="en-US"/>
        </w:rPr>
        <w:t>. We created a prototype that is user-friendly and accessible by frequently incorporating user feedback and addressing the complex needs of our diversified target users. We believe that the final product will be an overwhelming success, meeting and beyond the expectations of our valued users. The final product is further strengthened by our relentless focus on detail and dedication to providing an amazing user experience. Based on the invaluable feedback obtained from our target users, we carefully incorporated the best features from the low-fidelity prototype into our high-fidelity prototype.</w:t>
      </w:r>
    </w:p>
    <w:p w14:paraId="0A651AC0" w14:textId="77777777" w:rsidR="00F547DD" w:rsidRDefault="00F547DD" w:rsidP="00F547DD">
      <w:pPr>
        <w:autoSpaceDE w:val="0"/>
        <w:autoSpaceDN w:val="0"/>
        <w:adjustRightInd w:val="0"/>
        <w:spacing w:after="0" w:line="240" w:lineRule="auto"/>
        <w:jc w:val="left"/>
        <w:rPr>
          <w:rFonts w:ascii="AppleSystemUIFont" w:hAnsi="AppleSystemUIFont" w:cs="AppleSystemUIFont"/>
          <w:sz w:val="26"/>
          <w:szCs w:val="26"/>
          <w:lang w:val="en-US"/>
        </w:rPr>
      </w:pPr>
    </w:p>
    <w:p w14:paraId="039FA80D" w14:textId="77777777" w:rsidR="00547594" w:rsidRPr="00547594" w:rsidRDefault="00547594" w:rsidP="00547594">
      <w:pPr>
        <w:autoSpaceDE w:val="0"/>
        <w:autoSpaceDN w:val="0"/>
        <w:adjustRightInd w:val="0"/>
        <w:spacing w:after="0" w:line="240" w:lineRule="auto"/>
        <w:jc w:val="left"/>
        <w:rPr>
          <w:rFonts w:ascii="Times New Roman" w:hAnsi="Times New Roman" w:cs="Times New Roman"/>
          <w:sz w:val="24"/>
          <w:szCs w:val="24"/>
          <w:lang w:val="en-US"/>
        </w:rPr>
      </w:pPr>
    </w:p>
    <w:p w14:paraId="57E940C9" w14:textId="77777777" w:rsidR="001C623D" w:rsidRDefault="001C623D" w:rsidP="001C623D">
      <w:pPr>
        <w:autoSpaceDE w:val="0"/>
        <w:autoSpaceDN w:val="0"/>
        <w:adjustRightInd w:val="0"/>
        <w:spacing w:after="0" w:line="240" w:lineRule="auto"/>
        <w:jc w:val="left"/>
        <w:rPr>
          <w:rFonts w:ascii="AppleSystemUIFont" w:hAnsi="AppleSystemUIFont" w:cs="AppleSystemUIFont"/>
          <w:sz w:val="26"/>
          <w:szCs w:val="26"/>
          <w:lang w:val="en-US"/>
        </w:rPr>
      </w:pPr>
    </w:p>
    <w:p w14:paraId="630CAAD6" w14:textId="77777777" w:rsidR="00D214B6" w:rsidRPr="00356D13" w:rsidRDefault="00D214B6" w:rsidP="00D214B6">
      <w:pPr>
        <w:autoSpaceDE w:val="0"/>
        <w:autoSpaceDN w:val="0"/>
        <w:adjustRightInd w:val="0"/>
        <w:spacing w:after="0" w:line="240" w:lineRule="auto"/>
        <w:jc w:val="left"/>
        <w:rPr>
          <w:rFonts w:ascii="Times New Roman" w:hAnsi="Times New Roman" w:cs="Times New Roman"/>
          <w:sz w:val="24"/>
          <w:szCs w:val="24"/>
          <w:lang w:val="en-US"/>
        </w:rPr>
      </w:pPr>
    </w:p>
    <w:p w14:paraId="6B813CC3" w14:textId="5940C0F2" w:rsidR="00253EB0" w:rsidRDefault="00A06D1D" w:rsidP="00CF5338">
      <w:pPr>
        <w:pStyle w:val="Heading1"/>
        <w:rPr>
          <w:rFonts w:ascii="Times New Roman" w:hAnsi="Times New Roman" w:cs="Times New Roman"/>
          <w:b/>
          <w:bCs/>
        </w:rPr>
      </w:pPr>
      <w:bookmarkStart w:id="1" w:name="_Toc148053613"/>
      <w:r>
        <w:rPr>
          <w:rFonts w:ascii="Times New Roman" w:hAnsi="Times New Roman" w:cs="Times New Roman"/>
          <w:b/>
          <w:bCs/>
        </w:rPr>
        <w:t>Environmental requirements</w:t>
      </w:r>
      <w:bookmarkEnd w:id="1"/>
    </w:p>
    <w:p w14:paraId="1D48349E" w14:textId="779D0151" w:rsidR="00A06D1D" w:rsidRPr="00A06D1D" w:rsidRDefault="00A06D1D" w:rsidP="00A06D1D">
      <w:pPr>
        <w:pStyle w:val="Heading2"/>
        <w:rPr>
          <w:rFonts w:ascii="Times New Roman" w:hAnsi="Times New Roman" w:cs="Times New Roman"/>
          <w:b/>
          <w:bCs/>
        </w:rPr>
      </w:pPr>
      <w:bookmarkStart w:id="2" w:name="_Toc148053614"/>
      <w:r w:rsidRPr="00A06D1D">
        <w:rPr>
          <w:rFonts w:ascii="Times New Roman" w:hAnsi="Times New Roman" w:cs="Times New Roman"/>
          <w:b/>
          <w:bCs/>
        </w:rPr>
        <w:t>Hardware Requirements</w:t>
      </w:r>
      <w:bookmarkEnd w:id="2"/>
    </w:p>
    <w:p w14:paraId="594FB4AB" w14:textId="5975E1B7" w:rsidR="007949F9" w:rsidRPr="007949F9" w:rsidRDefault="007949F9" w:rsidP="007949F9">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sidRPr="007949F9">
        <w:rPr>
          <w:rFonts w:ascii="Times New Roman" w:hAnsi="Times New Roman" w:cs="Times New Roman"/>
          <w:sz w:val="24"/>
          <w:szCs w:val="24"/>
          <w:lang w:val="en-US"/>
        </w:rPr>
        <w:t xml:space="preserve">You will need to have access to a computer or </w:t>
      </w:r>
      <w:r w:rsidR="004944A3" w:rsidRPr="007949F9">
        <w:rPr>
          <w:rFonts w:ascii="Times New Roman" w:hAnsi="Times New Roman" w:cs="Times New Roman"/>
          <w:sz w:val="24"/>
          <w:szCs w:val="24"/>
          <w:lang w:val="en-US"/>
        </w:rPr>
        <w:t>server in</w:t>
      </w:r>
      <w:r w:rsidRPr="007949F9">
        <w:rPr>
          <w:rFonts w:ascii="Times New Roman" w:hAnsi="Times New Roman" w:cs="Times New Roman"/>
          <w:sz w:val="24"/>
          <w:szCs w:val="24"/>
          <w:lang w:val="en-US"/>
        </w:rPr>
        <w:t xml:space="preserve"> order to host and run the </w:t>
      </w:r>
      <w:proofErr w:type="spellStart"/>
      <w:r w:rsidRPr="007949F9">
        <w:rPr>
          <w:rFonts w:ascii="Times New Roman" w:hAnsi="Times New Roman" w:cs="Times New Roman"/>
          <w:sz w:val="24"/>
          <w:szCs w:val="24"/>
          <w:lang w:val="en-US"/>
        </w:rPr>
        <w:t>SurveyPro</w:t>
      </w:r>
      <w:proofErr w:type="spellEnd"/>
      <w:r w:rsidRPr="007949F9">
        <w:rPr>
          <w:rFonts w:ascii="Times New Roman" w:hAnsi="Times New Roman" w:cs="Times New Roman"/>
          <w:sz w:val="24"/>
          <w:szCs w:val="24"/>
          <w:lang w:val="en-US"/>
        </w:rPr>
        <w:t xml:space="preserve"> website. You must be sure your hardware can support the anticipated load.</w:t>
      </w:r>
    </w:p>
    <w:p w14:paraId="61D2DD6F" w14:textId="77777777" w:rsidR="007949F9" w:rsidRPr="007949F9" w:rsidRDefault="007949F9" w:rsidP="007949F9">
      <w:pPr>
        <w:autoSpaceDE w:val="0"/>
        <w:autoSpaceDN w:val="0"/>
        <w:adjustRightInd w:val="0"/>
        <w:spacing w:after="0" w:line="240" w:lineRule="auto"/>
        <w:jc w:val="left"/>
        <w:rPr>
          <w:rFonts w:ascii="Times New Roman" w:hAnsi="Times New Roman" w:cs="Times New Roman"/>
          <w:sz w:val="24"/>
          <w:szCs w:val="24"/>
          <w:lang w:val="en-US"/>
        </w:rPr>
      </w:pPr>
    </w:p>
    <w:p w14:paraId="2826B338" w14:textId="7F212740" w:rsidR="00A06D1D" w:rsidRDefault="00A06D1D" w:rsidP="00A06D1D"/>
    <w:p w14:paraId="35EBAFA5" w14:textId="77777777" w:rsidR="007949F9" w:rsidRPr="00A06D1D" w:rsidRDefault="007949F9" w:rsidP="00A06D1D"/>
    <w:p w14:paraId="6D3E0F7C" w14:textId="4F673F79" w:rsidR="00A06D1D" w:rsidRPr="00A06D1D" w:rsidRDefault="00A06D1D" w:rsidP="00A06D1D">
      <w:pPr>
        <w:pStyle w:val="Heading2"/>
        <w:rPr>
          <w:rFonts w:ascii="Times New Roman" w:hAnsi="Times New Roman" w:cs="Times New Roman"/>
          <w:b/>
          <w:bCs/>
        </w:rPr>
      </w:pPr>
      <w:bookmarkStart w:id="3" w:name="_Toc148053615"/>
      <w:r w:rsidRPr="00A06D1D">
        <w:rPr>
          <w:rFonts w:ascii="Times New Roman" w:hAnsi="Times New Roman" w:cs="Times New Roman"/>
          <w:b/>
          <w:bCs/>
        </w:rPr>
        <w:lastRenderedPageBreak/>
        <w:t>Software Requirements</w:t>
      </w:r>
      <w:bookmarkEnd w:id="3"/>
    </w:p>
    <w:p w14:paraId="5B485F41" w14:textId="68821B08" w:rsidR="00D04593" w:rsidRDefault="007949F9" w:rsidP="007949F9">
      <w:pPr>
        <w:pStyle w:val="ListParagraph"/>
        <w:numPr>
          <w:ilvl w:val="0"/>
          <w:numId w:val="18"/>
        </w:numPr>
        <w:rPr>
          <w:rFonts w:ascii="Times New Roman" w:hAnsi="Times New Roman" w:cs="Times New Roman"/>
          <w:sz w:val="24"/>
          <w:szCs w:val="24"/>
        </w:rPr>
      </w:pPr>
      <w:r w:rsidRPr="007949F9">
        <w:rPr>
          <w:rFonts w:ascii="Times New Roman" w:hAnsi="Times New Roman" w:cs="Times New Roman"/>
          <w:sz w:val="24"/>
          <w:szCs w:val="24"/>
        </w:rPr>
        <w:t xml:space="preserve">To view and use the survey platform, users of </w:t>
      </w:r>
      <w:proofErr w:type="spellStart"/>
      <w:r w:rsidRPr="007949F9">
        <w:rPr>
          <w:rFonts w:ascii="Times New Roman" w:hAnsi="Times New Roman" w:cs="Times New Roman"/>
          <w:sz w:val="24"/>
          <w:szCs w:val="24"/>
        </w:rPr>
        <w:t>SurveyPro</w:t>
      </w:r>
      <w:proofErr w:type="spellEnd"/>
      <w:r w:rsidRPr="007949F9">
        <w:rPr>
          <w:rFonts w:ascii="Times New Roman" w:hAnsi="Times New Roman" w:cs="Times New Roman"/>
          <w:sz w:val="24"/>
          <w:szCs w:val="24"/>
        </w:rPr>
        <w:t xml:space="preserve"> must have a </w:t>
      </w:r>
      <w:r w:rsidR="009F77B9" w:rsidRPr="007949F9">
        <w:rPr>
          <w:rFonts w:ascii="Times New Roman" w:hAnsi="Times New Roman" w:cs="Times New Roman"/>
          <w:sz w:val="24"/>
          <w:szCs w:val="24"/>
        </w:rPr>
        <w:t>web browser</w:t>
      </w:r>
      <w:r w:rsidRPr="007949F9">
        <w:rPr>
          <w:rFonts w:ascii="Times New Roman" w:hAnsi="Times New Roman" w:cs="Times New Roman"/>
          <w:sz w:val="24"/>
          <w:szCs w:val="24"/>
        </w:rPr>
        <w:t xml:space="preserve"> which is compatible to the </w:t>
      </w:r>
      <w:r w:rsidR="006E16CF" w:rsidRPr="007949F9">
        <w:rPr>
          <w:rFonts w:ascii="Times New Roman" w:hAnsi="Times New Roman" w:cs="Times New Roman"/>
          <w:sz w:val="24"/>
          <w:szCs w:val="24"/>
        </w:rPr>
        <w:t>device</w:t>
      </w:r>
      <w:r w:rsidRPr="007949F9">
        <w:rPr>
          <w:rFonts w:ascii="Times New Roman" w:hAnsi="Times New Roman" w:cs="Times New Roman"/>
          <w:sz w:val="24"/>
          <w:szCs w:val="24"/>
        </w:rPr>
        <w:t xml:space="preserve"> such as Google Chrome, Mozilla Firefox, Microsoft Edge, and Safari.</w:t>
      </w:r>
      <w:r w:rsidR="009F77B9">
        <w:rPr>
          <w:rFonts w:ascii="Times New Roman" w:hAnsi="Times New Roman" w:cs="Times New Roman"/>
          <w:sz w:val="24"/>
          <w:szCs w:val="24"/>
        </w:rPr>
        <w:t xml:space="preserve"> Mostly preferred web browser to run the website is Safari.</w:t>
      </w:r>
    </w:p>
    <w:p w14:paraId="052B7C6B" w14:textId="09726663" w:rsidR="006E16CF" w:rsidRDefault="006E16CF" w:rsidP="006E16CF">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sidRPr="006E16CF">
        <w:rPr>
          <w:rFonts w:ascii="Times New Roman" w:hAnsi="Times New Roman" w:cs="Times New Roman"/>
          <w:sz w:val="24"/>
          <w:szCs w:val="24"/>
          <w:lang w:val="en-US"/>
        </w:rPr>
        <w:t xml:space="preserve">To upload and manage the </w:t>
      </w:r>
      <w:r w:rsidR="007B567C">
        <w:rPr>
          <w:rFonts w:ascii="Times New Roman" w:hAnsi="Times New Roman" w:cs="Times New Roman"/>
          <w:sz w:val="24"/>
          <w:szCs w:val="24"/>
          <w:lang w:val="en-US"/>
        </w:rPr>
        <w:t xml:space="preserve">PHP, </w:t>
      </w:r>
      <w:r w:rsidR="00857D92">
        <w:rPr>
          <w:rFonts w:ascii="Times New Roman" w:hAnsi="Times New Roman" w:cs="Times New Roman"/>
          <w:sz w:val="24"/>
          <w:szCs w:val="24"/>
          <w:lang w:val="en-US"/>
        </w:rPr>
        <w:t>MySQL</w:t>
      </w:r>
      <w:r w:rsidR="007B567C">
        <w:rPr>
          <w:rFonts w:ascii="Times New Roman" w:hAnsi="Times New Roman" w:cs="Times New Roman"/>
          <w:sz w:val="24"/>
          <w:szCs w:val="24"/>
          <w:lang w:val="en-US"/>
        </w:rPr>
        <w:t xml:space="preserve">, </w:t>
      </w:r>
      <w:r w:rsidRPr="006E16CF">
        <w:rPr>
          <w:rFonts w:ascii="Times New Roman" w:hAnsi="Times New Roman" w:cs="Times New Roman"/>
          <w:sz w:val="24"/>
          <w:szCs w:val="24"/>
          <w:lang w:val="en-US"/>
        </w:rPr>
        <w:t>HTML</w:t>
      </w:r>
      <w:r w:rsidR="00D83521">
        <w:rPr>
          <w:rFonts w:ascii="Times New Roman" w:hAnsi="Times New Roman" w:cs="Times New Roman"/>
          <w:sz w:val="24"/>
          <w:szCs w:val="24"/>
          <w:lang w:val="en-US"/>
        </w:rPr>
        <w:t>, CSS</w:t>
      </w:r>
      <w:r w:rsidR="00B50401">
        <w:rPr>
          <w:rFonts w:ascii="Times New Roman" w:hAnsi="Times New Roman" w:cs="Times New Roman"/>
          <w:sz w:val="24"/>
          <w:szCs w:val="24"/>
          <w:lang w:val="en-US"/>
        </w:rPr>
        <w:t xml:space="preserve">, </w:t>
      </w:r>
      <w:proofErr w:type="spellStart"/>
      <w:r w:rsidR="00B50401">
        <w:rPr>
          <w:rFonts w:ascii="Times New Roman" w:hAnsi="Times New Roman" w:cs="Times New Roman"/>
          <w:sz w:val="24"/>
          <w:szCs w:val="24"/>
          <w:lang w:val="en-US"/>
        </w:rPr>
        <w:t>JQuery</w:t>
      </w:r>
      <w:proofErr w:type="spellEnd"/>
      <w:r w:rsidRPr="006E16CF">
        <w:rPr>
          <w:rFonts w:ascii="Times New Roman" w:hAnsi="Times New Roman" w:cs="Times New Roman"/>
          <w:sz w:val="24"/>
          <w:szCs w:val="24"/>
          <w:lang w:val="en-US"/>
        </w:rPr>
        <w:t xml:space="preserve"> files on your web server, you will need an FTP (File Transfer Protocol) client. FileZilla, WinSCP, and </w:t>
      </w:r>
      <w:proofErr w:type="spellStart"/>
      <w:r w:rsidRPr="006E16CF">
        <w:rPr>
          <w:rFonts w:ascii="Times New Roman" w:hAnsi="Times New Roman" w:cs="Times New Roman"/>
          <w:sz w:val="24"/>
          <w:szCs w:val="24"/>
          <w:lang w:val="en-US"/>
        </w:rPr>
        <w:t>Cyberduck</w:t>
      </w:r>
      <w:proofErr w:type="spellEnd"/>
      <w:r w:rsidRPr="006E16CF">
        <w:rPr>
          <w:rFonts w:ascii="Times New Roman" w:hAnsi="Times New Roman" w:cs="Times New Roman"/>
          <w:sz w:val="24"/>
          <w:szCs w:val="24"/>
          <w:lang w:val="en-US"/>
        </w:rPr>
        <w:t xml:space="preserve"> are a few well-known FTP clients. </w:t>
      </w:r>
      <w:r w:rsidR="00AB3FE2">
        <w:rPr>
          <w:rFonts w:ascii="Times New Roman" w:hAnsi="Times New Roman" w:cs="Times New Roman"/>
          <w:sz w:val="24"/>
          <w:szCs w:val="24"/>
          <w:lang w:val="en-US"/>
        </w:rPr>
        <w:t xml:space="preserve">Mostly preferred is XAMPP. </w:t>
      </w:r>
      <w:r w:rsidRPr="006E16CF">
        <w:rPr>
          <w:rFonts w:ascii="Times New Roman" w:hAnsi="Times New Roman" w:cs="Times New Roman"/>
          <w:sz w:val="24"/>
          <w:szCs w:val="24"/>
          <w:lang w:val="en-US"/>
        </w:rPr>
        <w:t>The safe transfer of files between your local computer and the web server is made possible by this software.</w:t>
      </w:r>
    </w:p>
    <w:p w14:paraId="51AE49F9" w14:textId="69158574" w:rsidR="00737962" w:rsidRPr="006E16CF" w:rsidRDefault="00737962" w:rsidP="006E16CF">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To upload and run the website, you will need to download XAMPP to host the website locally on the server.</w:t>
      </w:r>
    </w:p>
    <w:p w14:paraId="7050D53B" w14:textId="77777777" w:rsidR="006E16CF" w:rsidRPr="006E16CF" w:rsidRDefault="006E16CF" w:rsidP="006E16CF">
      <w:pPr>
        <w:pStyle w:val="ListParagraph"/>
        <w:autoSpaceDE w:val="0"/>
        <w:autoSpaceDN w:val="0"/>
        <w:adjustRightInd w:val="0"/>
        <w:spacing w:after="0" w:line="240" w:lineRule="auto"/>
        <w:jc w:val="left"/>
        <w:rPr>
          <w:rFonts w:ascii="AppleSystemUIFont" w:hAnsi="AppleSystemUIFont" w:cs="AppleSystemUIFont"/>
          <w:sz w:val="26"/>
          <w:szCs w:val="26"/>
          <w:lang w:val="en-US"/>
        </w:rPr>
      </w:pPr>
    </w:p>
    <w:p w14:paraId="34C63E11" w14:textId="1A60FFBA" w:rsidR="006E16CF" w:rsidRPr="006E16CF" w:rsidRDefault="006E16CF" w:rsidP="006E16CF">
      <w:pPr>
        <w:rPr>
          <w:rFonts w:ascii="Times New Roman" w:hAnsi="Times New Roman" w:cs="Times New Roman"/>
          <w:sz w:val="24"/>
          <w:szCs w:val="24"/>
        </w:rPr>
      </w:pPr>
      <w:r w:rsidRPr="008D0106">
        <w:rPr>
          <w:rFonts w:ascii="Times New Roman" w:hAnsi="Times New Roman" w:cs="Times New Roman"/>
          <w:sz w:val="24"/>
          <w:szCs w:val="24"/>
          <w:lang w:val="en-US"/>
        </w:rPr>
        <w:t xml:space="preserve">The successful implementation and accessibility of the </w:t>
      </w:r>
      <w:proofErr w:type="spellStart"/>
      <w:r w:rsidRPr="008D0106">
        <w:rPr>
          <w:rFonts w:ascii="Times New Roman" w:hAnsi="Times New Roman" w:cs="Times New Roman"/>
          <w:sz w:val="24"/>
          <w:szCs w:val="24"/>
          <w:lang w:val="en-US"/>
        </w:rPr>
        <w:t>SurveyPro</w:t>
      </w:r>
      <w:proofErr w:type="spellEnd"/>
      <w:r w:rsidRPr="008D0106">
        <w:rPr>
          <w:rFonts w:ascii="Times New Roman" w:hAnsi="Times New Roman" w:cs="Times New Roman"/>
          <w:sz w:val="24"/>
          <w:szCs w:val="24"/>
          <w:lang w:val="en-US"/>
        </w:rPr>
        <w:t xml:space="preserve"> online survey system depends on several environmental and hardware requirements. We have to ensure the best performance and security for our users, and make sure we routinely maintain and update both the hardware and software components.</w:t>
      </w:r>
    </w:p>
    <w:p w14:paraId="669A5D52" w14:textId="4AFB04D4" w:rsidR="00CF39F8" w:rsidRDefault="00CF39F8" w:rsidP="00D04593">
      <w:pPr>
        <w:autoSpaceDE w:val="0"/>
        <w:autoSpaceDN w:val="0"/>
        <w:adjustRightInd w:val="0"/>
        <w:spacing w:after="0" w:line="240" w:lineRule="auto"/>
        <w:jc w:val="left"/>
        <w:rPr>
          <w:rFonts w:ascii="AppleSystemUIFont" w:hAnsi="AppleSystemUIFont" w:cs="AppleSystemUIFont"/>
          <w:sz w:val="26"/>
          <w:szCs w:val="26"/>
          <w:lang w:val="en-US"/>
        </w:rPr>
      </w:pPr>
    </w:p>
    <w:p w14:paraId="1AF52464" w14:textId="77777777" w:rsidR="00CF39F8" w:rsidRPr="00C84CEB" w:rsidRDefault="00CF39F8" w:rsidP="00D04593">
      <w:pPr>
        <w:autoSpaceDE w:val="0"/>
        <w:autoSpaceDN w:val="0"/>
        <w:adjustRightInd w:val="0"/>
        <w:spacing w:after="0" w:line="240" w:lineRule="auto"/>
        <w:jc w:val="left"/>
        <w:rPr>
          <w:rFonts w:ascii="Times New Roman" w:hAnsi="Times New Roman" w:cs="Times New Roman"/>
          <w:sz w:val="24"/>
          <w:szCs w:val="24"/>
          <w:lang w:val="en-US"/>
        </w:rPr>
      </w:pPr>
    </w:p>
    <w:p w14:paraId="4E7A7F6E"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43E24153" w14:textId="7D70A0B0" w:rsidR="00AA4581" w:rsidRDefault="001F7465" w:rsidP="00AA4581">
      <w:pPr>
        <w:pStyle w:val="Heading1"/>
        <w:rPr>
          <w:rFonts w:ascii="Times New Roman" w:hAnsi="Times New Roman" w:cs="Times New Roman"/>
          <w:b/>
          <w:bCs/>
        </w:rPr>
      </w:pPr>
      <w:bookmarkStart w:id="4" w:name="_Toc148053616"/>
      <w:r>
        <w:rPr>
          <w:rFonts w:ascii="Times New Roman" w:hAnsi="Times New Roman" w:cs="Times New Roman"/>
          <w:b/>
          <w:bCs/>
        </w:rPr>
        <w:t xml:space="preserve">Installation Instructions for </w:t>
      </w:r>
      <w:proofErr w:type="spellStart"/>
      <w:r>
        <w:rPr>
          <w:rFonts w:ascii="Times New Roman" w:hAnsi="Times New Roman" w:cs="Times New Roman"/>
          <w:b/>
          <w:bCs/>
        </w:rPr>
        <w:t>SurveyPro</w:t>
      </w:r>
      <w:bookmarkEnd w:id="4"/>
      <w:proofErr w:type="spellEnd"/>
    </w:p>
    <w:p w14:paraId="64D1799E" w14:textId="5333A200" w:rsidR="00645AE8" w:rsidRDefault="00645AE8" w:rsidP="00645AE8"/>
    <w:p w14:paraId="7EDAC0A6" w14:textId="039D78A1" w:rsidR="00645AE8" w:rsidRDefault="00645AE8" w:rsidP="00645AE8">
      <w:pPr>
        <w:pStyle w:val="Heading2"/>
        <w:rPr>
          <w:rFonts w:ascii="Times New Roman" w:hAnsi="Times New Roman" w:cs="Times New Roman"/>
          <w:b/>
          <w:bCs/>
        </w:rPr>
      </w:pPr>
      <w:bookmarkStart w:id="5" w:name="_Toc148053617"/>
      <w:r w:rsidRPr="00645AE8">
        <w:rPr>
          <w:rFonts w:ascii="Times New Roman" w:hAnsi="Times New Roman" w:cs="Times New Roman"/>
          <w:b/>
          <w:bCs/>
        </w:rPr>
        <w:t>Extraction of ZIP file</w:t>
      </w:r>
      <w:bookmarkEnd w:id="5"/>
    </w:p>
    <w:p w14:paraId="4B2959C2" w14:textId="43ED718C" w:rsidR="00645AE8" w:rsidRPr="00645AE8" w:rsidRDefault="00645AE8" w:rsidP="00645AE8">
      <w:pPr>
        <w:rPr>
          <w:rFonts w:ascii="Times New Roman" w:hAnsi="Times New Roman" w:cs="Times New Roman"/>
          <w:b/>
          <w:bCs/>
          <w:sz w:val="24"/>
          <w:szCs w:val="24"/>
        </w:rPr>
      </w:pPr>
      <w:r w:rsidRPr="00645AE8">
        <w:rPr>
          <w:rFonts w:ascii="Times New Roman" w:hAnsi="Times New Roman" w:cs="Times New Roman"/>
          <w:b/>
          <w:bCs/>
          <w:sz w:val="24"/>
          <w:szCs w:val="24"/>
        </w:rPr>
        <w:t>Option1</w:t>
      </w:r>
    </w:p>
    <w:p w14:paraId="4E18BDBA" w14:textId="7B577C57" w:rsidR="00645AE8" w:rsidRPr="00645AE8" w:rsidRDefault="00645AE8" w:rsidP="00645AE8">
      <w:pPr>
        <w:pStyle w:val="ListParagraph"/>
        <w:numPr>
          <w:ilvl w:val="0"/>
          <w:numId w:val="19"/>
        </w:numPr>
        <w:rPr>
          <w:rFonts w:ascii="Times New Roman" w:hAnsi="Times New Roman" w:cs="Times New Roman"/>
          <w:sz w:val="24"/>
          <w:szCs w:val="24"/>
        </w:rPr>
      </w:pPr>
      <w:r w:rsidRPr="00645AE8">
        <w:rPr>
          <w:rFonts w:ascii="Times New Roman" w:hAnsi="Times New Roman" w:cs="Times New Roman"/>
          <w:sz w:val="24"/>
          <w:szCs w:val="24"/>
        </w:rPr>
        <w:t>Download the Zip</w:t>
      </w:r>
      <w:r w:rsidR="00CB02EF">
        <w:rPr>
          <w:rFonts w:ascii="Times New Roman" w:hAnsi="Times New Roman" w:cs="Times New Roman"/>
          <w:sz w:val="24"/>
          <w:szCs w:val="24"/>
        </w:rPr>
        <w:t xml:space="preserve"> Archive </w:t>
      </w:r>
      <w:r w:rsidRPr="00645AE8">
        <w:rPr>
          <w:rFonts w:ascii="Times New Roman" w:hAnsi="Times New Roman" w:cs="Times New Roman"/>
          <w:sz w:val="24"/>
          <w:szCs w:val="24"/>
        </w:rPr>
        <w:t>file</w:t>
      </w:r>
    </w:p>
    <w:p w14:paraId="5BDBB468" w14:textId="77777777" w:rsidR="00645AE8" w:rsidRPr="00645AE8" w:rsidRDefault="00645AE8" w:rsidP="00645AE8">
      <w:pPr>
        <w:pStyle w:val="ListParagraph"/>
        <w:numPr>
          <w:ilvl w:val="0"/>
          <w:numId w:val="19"/>
        </w:numPr>
        <w:autoSpaceDE w:val="0"/>
        <w:autoSpaceDN w:val="0"/>
        <w:adjustRightInd w:val="0"/>
        <w:spacing w:after="0" w:line="240" w:lineRule="auto"/>
        <w:jc w:val="left"/>
        <w:rPr>
          <w:rFonts w:ascii="Times New Roman" w:hAnsi="Times New Roman" w:cs="Times New Roman"/>
          <w:sz w:val="24"/>
          <w:szCs w:val="24"/>
          <w:lang w:val="en-US"/>
        </w:rPr>
      </w:pPr>
      <w:r w:rsidRPr="00645AE8">
        <w:rPr>
          <w:rFonts w:ascii="Times New Roman" w:hAnsi="Times New Roman" w:cs="Times New Roman"/>
          <w:sz w:val="24"/>
          <w:szCs w:val="24"/>
          <w:lang w:val="en-US"/>
        </w:rPr>
        <w:t>Do a right-click on the ZIP file.</w:t>
      </w:r>
    </w:p>
    <w:p w14:paraId="16A4D38C" w14:textId="77777777" w:rsidR="00645AE8" w:rsidRPr="00645AE8" w:rsidRDefault="00645AE8" w:rsidP="00645AE8">
      <w:pPr>
        <w:pStyle w:val="ListParagraph"/>
        <w:numPr>
          <w:ilvl w:val="0"/>
          <w:numId w:val="19"/>
        </w:numPr>
        <w:autoSpaceDE w:val="0"/>
        <w:autoSpaceDN w:val="0"/>
        <w:adjustRightInd w:val="0"/>
        <w:spacing w:after="0" w:line="240" w:lineRule="auto"/>
        <w:jc w:val="left"/>
        <w:rPr>
          <w:rFonts w:ascii="Times New Roman" w:hAnsi="Times New Roman" w:cs="Times New Roman"/>
          <w:sz w:val="24"/>
          <w:szCs w:val="24"/>
          <w:lang w:val="en-US"/>
        </w:rPr>
      </w:pPr>
      <w:r w:rsidRPr="00645AE8">
        <w:rPr>
          <w:rFonts w:ascii="Times New Roman" w:hAnsi="Times New Roman" w:cs="Times New Roman"/>
          <w:sz w:val="24"/>
          <w:szCs w:val="24"/>
          <w:lang w:val="en-US"/>
        </w:rPr>
        <w:t>Go to the context menu and choose "Extract All."</w:t>
      </w:r>
    </w:p>
    <w:p w14:paraId="1E94EDD3" w14:textId="0729CFA5" w:rsidR="00645AE8" w:rsidRPr="00645AE8" w:rsidRDefault="00645AE8" w:rsidP="00645AE8">
      <w:pPr>
        <w:pStyle w:val="ListParagraph"/>
        <w:numPr>
          <w:ilvl w:val="0"/>
          <w:numId w:val="19"/>
        </w:numPr>
        <w:rPr>
          <w:rFonts w:ascii="Times New Roman" w:hAnsi="Times New Roman" w:cs="Times New Roman"/>
          <w:sz w:val="24"/>
          <w:szCs w:val="24"/>
        </w:rPr>
      </w:pPr>
      <w:r w:rsidRPr="00645AE8">
        <w:rPr>
          <w:rFonts w:ascii="Times New Roman" w:hAnsi="Times New Roman" w:cs="Times New Roman"/>
          <w:sz w:val="24"/>
          <w:szCs w:val="24"/>
          <w:lang w:val="en-US"/>
        </w:rPr>
        <w:t>To specify the extraction location and start the process of extraction, follow the on-screen prompts.</w:t>
      </w:r>
    </w:p>
    <w:p w14:paraId="6A0FA0DD" w14:textId="4938B14E" w:rsidR="00645AE8" w:rsidRDefault="00645AE8" w:rsidP="00645AE8">
      <w:pPr>
        <w:rPr>
          <w:rFonts w:ascii="Times New Roman" w:hAnsi="Times New Roman" w:cs="Times New Roman"/>
          <w:b/>
          <w:bCs/>
          <w:sz w:val="24"/>
          <w:szCs w:val="24"/>
        </w:rPr>
      </w:pPr>
      <w:r w:rsidRPr="00645AE8">
        <w:rPr>
          <w:rFonts w:ascii="Times New Roman" w:hAnsi="Times New Roman" w:cs="Times New Roman"/>
          <w:b/>
          <w:bCs/>
          <w:sz w:val="24"/>
          <w:szCs w:val="24"/>
        </w:rPr>
        <w:t>Option 2</w:t>
      </w:r>
    </w:p>
    <w:p w14:paraId="1EF6CE09" w14:textId="664A0865" w:rsidR="00645AE8" w:rsidRPr="00CB02EF" w:rsidRDefault="00CB02EF" w:rsidP="00CB02EF">
      <w:pPr>
        <w:pStyle w:val="ListParagraph"/>
        <w:numPr>
          <w:ilvl w:val="0"/>
          <w:numId w:val="20"/>
        </w:numPr>
        <w:rPr>
          <w:rFonts w:ascii="Times New Roman" w:hAnsi="Times New Roman" w:cs="Times New Roman"/>
          <w:sz w:val="24"/>
          <w:szCs w:val="24"/>
        </w:rPr>
      </w:pPr>
      <w:r w:rsidRPr="00CB02EF">
        <w:rPr>
          <w:rFonts w:ascii="Times New Roman" w:hAnsi="Times New Roman" w:cs="Times New Roman"/>
          <w:sz w:val="24"/>
          <w:szCs w:val="24"/>
        </w:rPr>
        <w:t>Download the Zipped Archive file.</w:t>
      </w:r>
    </w:p>
    <w:p w14:paraId="2D48EF27"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Launch the zip file application of your choice, such as 7-Zip or WinZip.</w:t>
      </w:r>
    </w:p>
    <w:p w14:paraId="620B75CB" w14:textId="77777777" w:rsidR="00CB02EF" w:rsidRPr="00CB02EF" w:rsidRDefault="00CB02EF" w:rsidP="00CB02EF">
      <w:pPr>
        <w:autoSpaceDE w:val="0"/>
        <w:autoSpaceDN w:val="0"/>
        <w:adjustRightInd w:val="0"/>
        <w:spacing w:after="0" w:line="240" w:lineRule="auto"/>
        <w:jc w:val="left"/>
        <w:rPr>
          <w:rFonts w:ascii="Times New Roman" w:hAnsi="Times New Roman" w:cs="Times New Roman"/>
          <w:sz w:val="24"/>
          <w:szCs w:val="24"/>
          <w:lang w:val="en-US"/>
        </w:rPr>
      </w:pPr>
    </w:p>
    <w:p w14:paraId="6CB2E9A6"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From within the utility, open the ZIP file.</w:t>
      </w:r>
    </w:p>
    <w:p w14:paraId="26BA7DA4"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Select the extraction location.</w:t>
      </w:r>
    </w:p>
    <w:p w14:paraId="4130EF05" w14:textId="0150C612" w:rsidR="00CB02EF" w:rsidRPr="00CB02EF" w:rsidRDefault="00CB02EF" w:rsidP="00CB02EF">
      <w:pPr>
        <w:pStyle w:val="ListParagraph"/>
        <w:numPr>
          <w:ilvl w:val="0"/>
          <w:numId w:val="20"/>
        </w:numPr>
        <w:rPr>
          <w:rFonts w:ascii="Times New Roman" w:hAnsi="Times New Roman" w:cs="Times New Roman"/>
          <w:sz w:val="24"/>
          <w:szCs w:val="24"/>
        </w:rPr>
      </w:pPr>
      <w:r w:rsidRPr="00CB02EF">
        <w:rPr>
          <w:rFonts w:ascii="Times New Roman" w:hAnsi="Times New Roman" w:cs="Times New Roman"/>
          <w:sz w:val="24"/>
          <w:szCs w:val="24"/>
          <w:lang w:val="en-US"/>
        </w:rPr>
        <w:t>To extract the contents, use the utility's "Extract" or equivalent button.</w:t>
      </w:r>
    </w:p>
    <w:p w14:paraId="01D93F17" w14:textId="77777777" w:rsidR="00CB02EF" w:rsidRPr="00645AE8" w:rsidRDefault="00CB02EF" w:rsidP="00645AE8">
      <w:pPr>
        <w:rPr>
          <w:rFonts w:ascii="Times New Roman" w:hAnsi="Times New Roman" w:cs="Times New Roman"/>
          <w:b/>
          <w:bCs/>
          <w:sz w:val="24"/>
          <w:szCs w:val="24"/>
        </w:rPr>
      </w:pPr>
    </w:p>
    <w:p w14:paraId="1F42580F" w14:textId="77777777" w:rsidR="00AA4581" w:rsidRPr="00D762C8"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6F9F8058" w14:textId="6EA9524C" w:rsidR="006D4756" w:rsidRDefault="006D4756" w:rsidP="006D4756">
      <w:pPr>
        <w:pStyle w:val="Heading1"/>
        <w:rPr>
          <w:rFonts w:ascii="Times New Roman" w:hAnsi="Times New Roman" w:cs="Times New Roman"/>
          <w:b/>
          <w:bCs/>
        </w:rPr>
      </w:pPr>
      <w:bookmarkStart w:id="6" w:name="_Toc148053618"/>
      <w:r>
        <w:rPr>
          <w:rFonts w:ascii="Times New Roman" w:hAnsi="Times New Roman" w:cs="Times New Roman"/>
          <w:b/>
          <w:bCs/>
        </w:rPr>
        <w:lastRenderedPageBreak/>
        <w:t xml:space="preserve">Operation Instructions for </w:t>
      </w:r>
      <w:proofErr w:type="spellStart"/>
      <w:r>
        <w:rPr>
          <w:rFonts w:ascii="Times New Roman" w:hAnsi="Times New Roman" w:cs="Times New Roman"/>
          <w:b/>
          <w:bCs/>
        </w:rPr>
        <w:t>SurveyPro</w:t>
      </w:r>
      <w:bookmarkEnd w:id="6"/>
      <w:proofErr w:type="spellEnd"/>
    </w:p>
    <w:p w14:paraId="54F2289D" w14:textId="77777777" w:rsidR="00394AE3" w:rsidRDefault="00394AE3" w:rsidP="00394AE3">
      <w:pPr>
        <w:autoSpaceDE w:val="0"/>
        <w:autoSpaceDN w:val="0"/>
        <w:adjustRightInd w:val="0"/>
        <w:spacing w:after="0" w:line="240" w:lineRule="auto"/>
        <w:jc w:val="left"/>
        <w:rPr>
          <w:rFonts w:ascii="AppleSystemUIFont" w:hAnsi="AppleSystemUIFont" w:cs="AppleSystemUIFont"/>
          <w:sz w:val="26"/>
          <w:szCs w:val="26"/>
          <w:lang w:val="en-US"/>
        </w:rPr>
      </w:pPr>
    </w:p>
    <w:p w14:paraId="4EDF0E9D" w14:textId="65F1DFAD" w:rsidR="00065EE2" w:rsidRPr="00C46337" w:rsidRDefault="00065EE2" w:rsidP="003961F7">
      <w:pPr>
        <w:rPr>
          <w:rFonts w:ascii="Times New Roman" w:hAnsi="Times New Roman" w:cs="Times New Roman"/>
          <w:b/>
          <w:bCs/>
          <w:sz w:val="24"/>
          <w:szCs w:val="24"/>
        </w:rPr>
      </w:pPr>
    </w:p>
    <w:p w14:paraId="6617BF87" w14:textId="021411D2" w:rsidR="00676E02" w:rsidRPr="00C46337" w:rsidRDefault="00C46337" w:rsidP="00C46337">
      <w:pPr>
        <w:rPr>
          <w:rFonts w:ascii="Times New Roman" w:hAnsi="Times New Roman" w:cs="Times New Roman"/>
          <w:sz w:val="24"/>
          <w:szCs w:val="24"/>
          <w:lang w:val="en-US"/>
        </w:rPr>
      </w:pPr>
      <w:r w:rsidRPr="00C46337">
        <w:rPr>
          <w:rFonts w:ascii="Times New Roman" w:hAnsi="Times New Roman" w:cs="Times New Roman"/>
          <w:sz w:val="24"/>
          <w:szCs w:val="24"/>
          <w:lang w:val="en-US"/>
        </w:rPr>
        <w:t xml:space="preserve">After unzipping the files, please follow these easy steps to start using </w:t>
      </w:r>
      <w:proofErr w:type="spellStart"/>
      <w:r w:rsidRPr="00C46337">
        <w:rPr>
          <w:rFonts w:ascii="Times New Roman" w:hAnsi="Times New Roman" w:cs="Times New Roman"/>
          <w:sz w:val="24"/>
          <w:szCs w:val="24"/>
          <w:lang w:val="en-US"/>
        </w:rPr>
        <w:t>SurveyPro</w:t>
      </w:r>
      <w:proofErr w:type="spellEnd"/>
      <w:r w:rsidRPr="00C46337">
        <w:rPr>
          <w:rFonts w:ascii="Times New Roman" w:hAnsi="Times New Roman" w:cs="Times New Roman"/>
          <w:sz w:val="24"/>
          <w:szCs w:val="24"/>
          <w:lang w:val="en-US"/>
        </w:rPr>
        <w:t>:</w:t>
      </w:r>
    </w:p>
    <w:p w14:paraId="4BC1F29D" w14:textId="77777777" w:rsidR="00C46337" w:rsidRPr="00C46337" w:rsidRDefault="00C46337" w:rsidP="00C46337">
      <w:pPr>
        <w:autoSpaceDE w:val="0"/>
        <w:autoSpaceDN w:val="0"/>
        <w:adjustRightInd w:val="0"/>
        <w:spacing w:after="0" w:line="240" w:lineRule="auto"/>
        <w:jc w:val="left"/>
        <w:rPr>
          <w:rFonts w:ascii="Times New Roman" w:hAnsi="Times New Roman" w:cs="Times New Roman"/>
          <w:sz w:val="24"/>
          <w:szCs w:val="24"/>
          <w:lang w:val="en-US"/>
        </w:rPr>
      </w:pPr>
    </w:p>
    <w:p w14:paraId="6A8548EC" w14:textId="3FC198B6" w:rsidR="00C46337" w:rsidRDefault="00C46337" w:rsidP="00C46337">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sidRPr="00C46337">
        <w:rPr>
          <w:rFonts w:ascii="Times New Roman" w:hAnsi="Times New Roman" w:cs="Times New Roman"/>
          <w:sz w:val="24"/>
          <w:szCs w:val="24"/>
          <w:lang w:val="en-US"/>
        </w:rPr>
        <w:t>Navigate to the folder where you extracted the files after extracting them in accordance with the preceding steps. This is the folder named "</w:t>
      </w:r>
      <w:proofErr w:type="spellStart"/>
      <w:r w:rsidRPr="00C46337">
        <w:rPr>
          <w:rFonts w:ascii="Times New Roman" w:hAnsi="Times New Roman" w:cs="Times New Roman"/>
          <w:sz w:val="24"/>
          <w:szCs w:val="24"/>
          <w:lang w:val="en-US"/>
        </w:rPr>
        <w:t>SurveyPro</w:t>
      </w:r>
      <w:proofErr w:type="spellEnd"/>
      <w:r w:rsidRPr="00C46337">
        <w:rPr>
          <w:rFonts w:ascii="Times New Roman" w:hAnsi="Times New Roman" w:cs="Times New Roman"/>
          <w:sz w:val="24"/>
          <w:szCs w:val="24"/>
          <w:lang w:val="en-US"/>
        </w:rPr>
        <w:t>" by default.</w:t>
      </w:r>
    </w:p>
    <w:p w14:paraId="010C4561" w14:textId="77777777"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34178FF" w14:textId="4ECE43BF" w:rsidR="006556A0" w:rsidRDefault="00737962" w:rsidP="006556A0">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Copy or Move the </w:t>
      </w:r>
      <w:proofErr w:type="spellStart"/>
      <w:r>
        <w:rPr>
          <w:rFonts w:ascii="Times New Roman" w:hAnsi="Times New Roman" w:cs="Times New Roman"/>
          <w:sz w:val="24"/>
          <w:szCs w:val="24"/>
          <w:lang w:val="en-US"/>
        </w:rPr>
        <w:t>SurveyPro</w:t>
      </w:r>
      <w:proofErr w:type="spellEnd"/>
      <w:r>
        <w:rPr>
          <w:rFonts w:ascii="Times New Roman" w:hAnsi="Times New Roman" w:cs="Times New Roman"/>
          <w:sz w:val="24"/>
          <w:szCs w:val="24"/>
          <w:lang w:val="en-US"/>
        </w:rPr>
        <w:t xml:space="preserve"> Folder to the “</w:t>
      </w:r>
      <w:proofErr w:type="spellStart"/>
      <w:r>
        <w:rPr>
          <w:rFonts w:ascii="Times New Roman" w:hAnsi="Times New Roman" w:cs="Times New Roman"/>
          <w:sz w:val="24"/>
          <w:szCs w:val="24"/>
          <w:lang w:val="en-US"/>
        </w:rPr>
        <w:t>htdocs</w:t>
      </w:r>
      <w:proofErr w:type="spellEnd"/>
      <w:r>
        <w:rPr>
          <w:rFonts w:ascii="Times New Roman" w:hAnsi="Times New Roman" w:cs="Times New Roman"/>
          <w:sz w:val="24"/>
          <w:szCs w:val="24"/>
          <w:lang w:val="en-US"/>
        </w:rPr>
        <w:t xml:space="preserve">” directory in the </w:t>
      </w:r>
      <w:proofErr w:type="gramStart"/>
      <w:r>
        <w:rPr>
          <w:rFonts w:ascii="Times New Roman" w:hAnsi="Times New Roman" w:cs="Times New Roman"/>
          <w:sz w:val="24"/>
          <w:szCs w:val="24"/>
          <w:lang w:val="en-US"/>
        </w:rPr>
        <w:t>XAMPP(</w:t>
      </w:r>
      <w:proofErr w:type="gramEnd"/>
      <w:r>
        <w:rPr>
          <w:rFonts w:ascii="Times New Roman" w:hAnsi="Times New Roman" w:cs="Times New Roman"/>
          <w:sz w:val="24"/>
          <w:szCs w:val="24"/>
          <w:lang w:val="en-US"/>
        </w:rPr>
        <w:t>upon downloading) folder in your device.</w:t>
      </w:r>
    </w:p>
    <w:p w14:paraId="4923B490" w14:textId="77777777" w:rsidR="008420FA" w:rsidRPr="008420FA" w:rsidRDefault="008420FA" w:rsidP="008420FA">
      <w:pPr>
        <w:pStyle w:val="ListParagraph"/>
        <w:rPr>
          <w:rFonts w:ascii="Times New Roman" w:hAnsi="Times New Roman" w:cs="Times New Roman"/>
          <w:sz w:val="24"/>
          <w:szCs w:val="24"/>
          <w:lang w:val="en-US"/>
        </w:rPr>
      </w:pPr>
    </w:p>
    <w:p w14:paraId="5A09E85A" w14:textId="77777777" w:rsidR="008420FA" w:rsidRPr="006556A0"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54A0DF04" w14:textId="5EA5D4C1" w:rsidR="00737962" w:rsidRDefault="00737962" w:rsidP="00C46337">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Then locally host the website on the server using the following path, </w:t>
      </w:r>
      <w:hyperlink r:id="rId8" w:history="1">
        <w:r w:rsidRPr="003E6A66">
          <w:rPr>
            <w:rStyle w:val="Hyperlink"/>
            <w:rFonts w:ascii="Times New Roman" w:hAnsi="Times New Roman" w:cs="Times New Roman"/>
            <w:sz w:val="24"/>
            <w:szCs w:val="24"/>
            <w:lang w:val="en-US"/>
          </w:rPr>
          <w:t>http://localhost/SurveyPro/admin/index.php</w:t>
        </w:r>
      </w:hyperlink>
      <w:r>
        <w:rPr>
          <w:rFonts w:ascii="Times New Roman" w:hAnsi="Times New Roman" w:cs="Times New Roman"/>
          <w:sz w:val="24"/>
          <w:szCs w:val="24"/>
          <w:lang w:val="en-US"/>
        </w:rPr>
        <w:t xml:space="preserve"> and </w:t>
      </w:r>
      <w:hyperlink r:id="rId9" w:history="1">
        <w:r w:rsidRPr="003E6A66">
          <w:rPr>
            <w:rStyle w:val="Hyperlink"/>
            <w:rFonts w:ascii="Times New Roman" w:hAnsi="Times New Roman" w:cs="Times New Roman"/>
            <w:sz w:val="24"/>
            <w:szCs w:val="24"/>
            <w:lang w:val="en-US"/>
          </w:rPr>
          <w:t>http://localhost/SurveyPro/index.php</w:t>
        </w:r>
      </w:hyperlink>
    </w:p>
    <w:p w14:paraId="7F4B207A" w14:textId="277090FB" w:rsidR="00B03CFF" w:rsidRDefault="00737962" w:rsidP="00DB2C21">
      <w:pPr>
        <w:pStyle w:val="ListParagraph"/>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respectively on separate tabs on your window. First link is to open the admin (survey creator) account to manage the survey.</w:t>
      </w:r>
      <w:r w:rsidR="00222BB0">
        <w:rPr>
          <w:rFonts w:ascii="Times New Roman" w:hAnsi="Times New Roman" w:cs="Times New Roman"/>
          <w:sz w:val="24"/>
          <w:szCs w:val="24"/>
          <w:lang w:val="en-US"/>
        </w:rPr>
        <w:t xml:space="preserve"> And second link is for the user who can be a student, business professional or a </w:t>
      </w:r>
      <w:r w:rsidR="006556A0">
        <w:rPr>
          <w:rFonts w:ascii="Times New Roman" w:hAnsi="Times New Roman" w:cs="Times New Roman"/>
          <w:sz w:val="24"/>
          <w:szCs w:val="24"/>
          <w:lang w:val="en-US"/>
        </w:rPr>
        <w:t>researcher.</w:t>
      </w:r>
    </w:p>
    <w:p w14:paraId="2476B830" w14:textId="77777777" w:rsidR="008420FA" w:rsidRDefault="008420FA" w:rsidP="00DB2C21">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14AF72F6" w14:textId="284B37E2" w:rsidR="006556A0" w:rsidRDefault="006556A0"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Start with Login using the admin credentials in the first link provided. Admin Username is </w:t>
      </w:r>
      <w:hyperlink r:id="rId10" w:history="1">
        <w:r w:rsidRPr="003E6A66">
          <w:rPr>
            <w:rStyle w:val="Hyperlink"/>
            <w:rFonts w:ascii="Times New Roman" w:hAnsi="Times New Roman" w:cs="Times New Roman"/>
            <w:sz w:val="24"/>
            <w:szCs w:val="24"/>
            <w:lang w:val="en-US"/>
          </w:rPr>
          <w:t>mihir@admin.com</w:t>
        </w:r>
      </w:hyperlink>
      <w:r>
        <w:rPr>
          <w:rFonts w:ascii="Times New Roman" w:hAnsi="Times New Roman" w:cs="Times New Roman"/>
          <w:sz w:val="24"/>
          <w:szCs w:val="24"/>
          <w:lang w:val="en-US"/>
        </w:rPr>
        <w:t xml:space="preserve"> and Password is “mihir123</w:t>
      </w:r>
      <w:proofErr w:type="gramStart"/>
      <w:r w:rsidR="00C2594D">
        <w:rPr>
          <w:rFonts w:ascii="Times New Roman" w:hAnsi="Times New Roman" w:cs="Times New Roman"/>
          <w:sz w:val="24"/>
          <w:szCs w:val="24"/>
          <w:lang w:val="en-US"/>
        </w:rPr>
        <w:t>”</w:t>
      </w:r>
      <w:r>
        <w:rPr>
          <w:rFonts w:ascii="Times New Roman" w:hAnsi="Times New Roman" w:cs="Times New Roman"/>
          <w:sz w:val="24"/>
          <w:szCs w:val="24"/>
          <w:lang w:val="en-US"/>
        </w:rPr>
        <w:t xml:space="preserve"> .</w:t>
      </w:r>
      <w:proofErr w:type="gramEnd"/>
      <w:r>
        <w:rPr>
          <w:rFonts w:ascii="Times New Roman" w:hAnsi="Times New Roman" w:cs="Times New Roman"/>
          <w:sz w:val="24"/>
          <w:szCs w:val="24"/>
          <w:lang w:val="en-US"/>
        </w:rPr>
        <w:t xml:space="preserve"> You can also use alternate Username and Password which are </w:t>
      </w:r>
      <w:hyperlink r:id="rId11" w:history="1">
        <w:r w:rsidRPr="003E6A66">
          <w:rPr>
            <w:rStyle w:val="Hyperlink"/>
            <w:rFonts w:ascii="Times New Roman" w:hAnsi="Times New Roman" w:cs="Times New Roman"/>
            <w:sz w:val="24"/>
            <w:szCs w:val="24"/>
            <w:lang w:val="en-US"/>
          </w:rPr>
          <w:t>admin@admin.com</w:t>
        </w:r>
      </w:hyperlink>
      <w:r>
        <w:rPr>
          <w:rFonts w:ascii="Times New Roman" w:hAnsi="Times New Roman" w:cs="Times New Roman"/>
          <w:sz w:val="24"/>
          <w:szCs w:val="24"/>
          <w:lang w:val="en-US"/>
        </w:rPr>
        <w:t xml:space="preserve"> and “admin1234” respectively.</w:t>
      </w:r>
    </w:p>
    <w:p w14:paraId="68AB9531" w14:textId="77777777" w:rsidR="008F7488" w:rsidRDefault="008F7488" w:rsidP="008F7488">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4C3B5F03" w14:textId="39A76ADC" w:rsidR="008F7488" w:rsidRDefault="008F7488" w:rsidP="008F7488">
      <w:pPr>
        <w:pStyle w:val="ListParagraph"/>
        <w:autoSpaceDE w:val="0"/>
        <w:autoSpaceDN w:val="0"/>
        <w:adjustRightInd w:val="0"/>
        <w:spacing w:after="0" w:line="240" w:lineRule="auto"/>
        <w:rPr>
          <w:rFonts w:ascii="Times New Roman" w:hAnsi="Times New Roman" w:cs="Times New Roman"/>
          <w:sz w:val="24"/>
          <w:szCs w:val="24"/>
          <w:lang w:val="en-US"/>
        </w:rPr>
      </w:pPr>
      <w:r w:rsidRPr="008F7488">
        <w:rPr>
          <w:rFonts w:ascii="Times New Roman" w:hAnsi="Times New Roman" w:cs="Times New Roman"/>
          <w:noProof/>
          <w:sz w:val="24"/>
          <w:szCs w:val="24"/>
          <w:lang w:val="en-US"/>
        </w:rPr>
        <w:drawing>
          <wp:inline distT="0" distB="0" distL="0" distR="0" wp14:anchorId="66BB4B97" wp14:editId="23FE6900">
            <wp:extent cx="5577840" cy="3350280"/>
            <wp:effectExtent l="0" t="0" r="0" b="25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stretch>
                      <a:fillRect/>
                    </a:stretch>
                  </pic:blipFill>
                  <pic:spPr>
                    <a:xfrm>
                      <a:off x="0" y="0"/>
                      <a:ext cx="5584040" cy="3354004"/>
                    </a:xfrm>
                    <a:prstGeom prst="rect">
                      <a:avLst/>
                    </a:prstGeom>
                  </pic:spPr>
                </pic:pic>
              </a:graphicData>
            </a:graphic>
          </wp:inline>
        </w:drawing>
      </w:r>
    </w:p>
    <w:p w14:paraId="790A583B" w14:textId="77777777"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8D99894" w14:textId="576C2D5F" w:rsidR="0022313A" w:rsidRDefault="0022313A"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By default, you will be on the dashboard page. So, you can move to the “Add Survey Group/Respondent” Page to create survey group and if needed then you can also add survey respondent one at a time.</w:t>
      </w:r>
    </w:p>
    <w:p w14:paraId="6C156A2E" w14:textId="77777777" w:rsidR="0009050E" w:rsidRDefault="0009050E"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p>
    <w:p w14:paraId="15CCFB9A" w14:textId="113160C9" w:rsidR="0009050E" w:rsidRPr="0009050E" w:rsidRDefault="0009050E" w:rsidP="0009050E">
      <w:pPr>
        <w:autoSpaceDE w:val="0"/>
        <w:autoSpaceDN w:val="0"/>
        <w:adjustRightInd w:val="0"/>
        <w:spacing w:after="0" w:line="240" w:lineRule="auto"/>
        <w:jc w:val="center"/>
        <w:rPr>
          <w:rFonts w:ascii="Times New Roman" w:hAnsi="Times New Roman" w:cs="Times New Roman"/>
          <w:sz w:val="24"/>
          <w:szCs w:val="24"/>
          <w:lang w:val="en-US"/>
        </w:rPr>
      </w:pPr>
      <w:r w:rsidRPr="0009050E">
        <w:rPr>
          <w:rFonts w:ascii="Times New Roman" w:hAnsi="Times New Roman" w:cs="Times New Roman"/>
          <w:noProof/>
          <w:sz w:val="24"/>
          <w:szCs w:val="24"/>
          <w:lang w:val="en-US"/>
        </w:rPr>
        <w:drawing>
          <wp:inline distT="0" distB="0" distL="0" distR="0" wp14:anchorId="2E5ACB86" wp14:editId="4BA59EAF">
            <wp:extent cx="5750451" cy="2987040"/>
            <wp:effectExtent l="0" t="0" r="3175" b="0"/>
            <wp:docPr id="2" name="Picture 2" descr="A screenshot of a survey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urvey form&#10;&#10;Description automatically generated"/>
                    <pic:cNvPicPr/>
                  </pic:nvPicPr>
                  <pic:blipFill>
                    <a:blip r:embed="rId13"/>
                    <a:stretch>
                      <a:fillRect/>
                    </a:stretch>
                  </pic:blipFill>
                  <pic:spPr>
                    <a:xfrm>
                      <a:off x="0" y="0"/>
                      <a:ext cx="5752089" cy="2987891"/>
                    </a:xfrm>
                    <a:prstGeom prst="rect">
                      <a:avLst/>
                    </a:prstGeom>
                  </pic:spPr>
                </pic:pic>
              </a:graphicData>
            </a:graphic>
          </wp:inline>
        </w:drawing>
      </w:r>
    </w:p>
    <w:p w14:paraId="02BC817C"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3A8AE217" w14:textId="126047E7" w:rsidR="00125D98" w:rsidRDefault="0022313A" w:rsidP="00125D98">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Then on </w:t>
      </w:r>
      <w:r w:rsidR="00D22DBE">
        <w:rPr>
          <w:rFonts w:ascii="Times New Roman" w:hAnsi="Times New Roman" w:cs="Times New Roman"/>
          <w:sz w:val="24"/>
          <w:szCs w:val="24"/>
          <w:lang w:val="en-US"/>
        </w:rPr>
        <w:t xml:space="preserve">dashboard page, you can create a survey filling in some details. Make sure to keep the survey status to running so that you or other survey respondent can give the survey. If the survey is kept in pending status and the user logs in to his </w:t>
      </w:r>
      <w:proofErr w:type="gramStart"/>
      <w:r w:rsidR="00D22DBE">
        <w:rPr>
          <w:rFonts w:ascii="Times New Roman" w:hAnsi="Times New Roman" w:cs="Times New Roman"/>
          <w:sz w:val="24"/>
          <w:szCs w:val="24"/>
          <w:lang w:val="en-US"/>
        </w:rPr>
        <w:t>account</w:t>
      </w:r>
      <w:proofErr w:type="gramEnd"/>
      <w:r w:rsidR="00D22DBE">
        <w:rPr>
          <w:rFonts w:ascii="Times New Roman" w:hAnsi="Times New Roman" w:cs="Times New Roman"/>
          <w:sz w:val="24"/>
          <w:szCs w:val="24"/>
          <w:lang w:val="en-US"/>
        </w:rPr>
        <w:t xml:space="preserve"> then he will see nothing. So, it is necessary to keep the status to running.</w:t>
      </w:r>
    </w:p>
    <w:p w14:paraId="12B31CD9" w14:textId="77777777" w:rsidR="00125D98" w:rsidRPr="00125D98" w:rsidRDefault="00125D98" w:rsidP="00125D98">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p>
    <w:p w14:paraId="5D08D76D" w14:textId="461F29D8" w:rsidR="008420FA" w:rsidRPr="008420FA" w:rsidRDefault="009005A5" w:rsidP="008420FA">
      <w:pPr>
        <w:autoSpaceDE w:val="0"/>
        <w:autoSpaceDN w:val="0"/>
        <w:adjustRightInd w:val="0"/>
        <w:spacing w:after="0" w:line="240" w:lineRule="auto"/>
        <w:jc w:val="left"/>
        <w:rPr>
          <w:rFonts w:ascii="Times New Roman" w:hAnsi="Times New Roman" w:cs="Times New Roman"/>
          <w:sz w:val="24"/>
          <w:szCs w:val="24"/>
          <w:lang w:val="en-US"/>
        </w:rPr>
      </w:pPr>
      <w:r w:rsidRPr="009005A5">
        <w:rPr>
          <w:rFonts w:ascii="Times New Roman" w:hAnsi="Times New Roman" w:cs="Times New Roman"/>
          <w:noProof/>
          <w:sz w:val="24"/>
          <w:szCs w:val="24"/>
          <w:lang w:val="en-US"/>
        </w:rPr>
        <w:drawing>
          <wp:inline distT="0" distB="0" distL="0" distR="0" wp14:anchorId="34951F8F" wp14:editId="79B791C6">
            <wp:extent cx="5715000" cy="3356341"/>
            <wp:effectExtent l="0" t="0" r="0" b="0"/>
            <wp:docPr id="3"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urvey&#10;&#10;Description automatically generated"/>
                    <pic:cNvPicPr/>
                  </pic:nvPicPr>
                  <pic:blipFill>
                    <a:blip r:embed="rId14"/>
                    <a:stretch>
                      <a:fillRect/>
                    </a:stretch>
                  </pic:blipFill>
                  <pic:spPr>
                    <a:xfrm>
                      <a:off x="0" y="0"/>
                      <a:ext cx="5728387" cy="3364203"/>
                    </a:xfrm>
                    <a:prstGeom prst="rect">
                      <a:avLst/>
                    </a:prstGeom>
                  </pic:spPr>
                </pic:pic>
              </a:graphicData>
            </a:graphic>
          </wp:inline>
        </w:drawing>
      </w:r>
    </w:p>
    <w:p w14:paraId="01636F7A" w14:textId="7D5EA379" w:rsidR="00D22DBE" w:rsidRDefault="00D22DBE"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On creating you will be able to see the name of your survey on the dashboard page.</w:t>
      </w:r>
    </w:p>
    <w:p w14:paraId="32B24E39" w14:textId="52237793" w:rsidR="00D22DBE" w:rsidRDefault="00FD618D"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You can update, delete, add new questions, add guest </w:t>
      </w:r>
      <w:proofErr w:type="gramStart"/>
      <w:r>
        <w:rPr>
          <w:rFonts w:ascii="Times New Roman" w:hAnsi="Times New Roman" w:cs="Times New Roman"/>
          <w:sz w:val="24"/>
          <w:szCs w:val="24"/>
          <w:lang w:val="en-US"/>
        </w:rPr>
        <w:t>user</w:t>
      </w:r>
      <w:proofErr w:type="gramEnd"/>
      <w:r>
        <w:rPr>
          <w:rFonts w:ascii="Times New Roman" w:hAnsi="Times New Roman" w:cs="Times New Roman"/>
          <w:sz w:val="24"/>
          <w:szCs w:val="24"/>
          <w:lang w:val="en-US"/>
        </w:rPr>
        <w:t xml:space="preserve"> and also make the status of the survey as completed on completion of the survey.</w:t>
      </w:r>
    </w:p>
    <w:p w14:paraId="35AF2B27" w14:textId="77777777" w:rsidR="005A2513" w:rsidRDefault="005A2513"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6431BFAF" w14:textId="29168DAA"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r w:rsidRPr="005A2513">
        <w:rPr>
          <w:rFonts w:ascii="Times New Roman" w:hAnsi="Times New Roman" w:cs="Times New Roman"/>
          <w:noProof/>
          <w:sz w:val="24"/>
          <w:szCs w:val="24"/>
          <w:lang w:val="en-US"/>
        </w:rPr>
        <w:drawing>
          <wp:inline distT="0" distB="0" distL="0" distR="0" wp14:anchorId="22CD271A" wp14:editId="13E3E6B6">
            <wp:extent cx="5532120" cy="2965831"/>
            <wp:effectExtent l="0" t="0" r="508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5"/>
                    <a:stretch>
                      <a:fillRect/>
                    </a:stretch>
                  </pic:blipFill>
                  <pic:spPr>
                    <a:xfrm>
                      <a:off x="0" y="0"/>
                      <a:ext cx="5545649" cy="2973084"/>
                    </a:xfrm>
                    <a:prstGeom prst="rect">
                      <a:avLst/>
                    </a:prstGeom>
                  </pic:spPr>
                </pic:pic>
              </a:graphicData>
            </a:graphic>
          </wp:inline>
        </w:drawing>
      </w:r>
    </w:p>
    <w:p w14:paraId="6145796A" w14:textId="414FBC5D"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2AFA01FF" w14:textId="77777777"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4529CFCC" w14:textId="1CE80E63"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r w:rsidRPr="005A2513">
        <w:rPr>
          <w:rFonts w:ascii="Times New Roman" w:hAnsi="Times New Roman" w:cs="Times New Roman"/>
          <w:noProof/>
          <w:sz w:val="24"/>
          <w:szCs w:val="24"/>
          <w:lang w:val="en-US"/>
        </w:rPr>
        <w:drawing>
          <wp:inline distT="0" distB="0" distL="0" distR="0" wp14:anchorId="3B8652F0" wp14:editId="1745AA6B">
            <wp:extent cx="5440328" cy="3322320"/>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6"/>
                    <a:stretch>
                      <a:fillRect/>
                    </a:stretch>
                  </pic:blipFill>
                  <pic:spPr>
                    <a:xfrm>
                      <a:off x="0" y="0"/>
                      <a:ext cx="5452262" cy="3329608"/>
                    </a:xfrm>
                    <a:prstGeom prst="rect">
                      <a:avLst/>
                    </a:prstGeom>
                  </pic:spPr>
                </pic:pic>
              </a:graphicData>
            </a:graphic>
          </wp:inline>
        </w:drawing>
      </w:r>
    </w:p>
    <w:p w14:paraId="0D7CA6B6" w14:textId="77777777"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3987C41F" w14:textId="77777777" w:rsidR="008420FA" w:rsidRDefault="008420FA"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74BEA7F8" w14:textId="2CEDE566"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On adding question to the survey. You can click on the button “Get Survey Respondent Info” to see their Respondent ID and Password that can be shared with individual users to give surveys.</w:t>
      </w:r>
    </w:p>
    <w:p w14:paraId="3D863912" w14:textId="58BC514C" w:rsidR="0040353D" w:rsidRDefault="0040353D" w:rsidP="0040353D">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40353D">
        <w:rPr>
          <w:rFonts w:ascii="Times New Roman" w:hAnsi="Times New Roman" w:cs="Times New Roman"/>
          <w:noProof/>
          <w:sz w:val="24"/>
          <w:szCs w:val="24"/>
          <w:lang w:val="en-US"/>
        </w:rPr>
        <w:lastRenderedPageBreak/>
        <w:drawing>
          <wp:inline distT="0" distB="0" distL="0" distR="0" wp14:anchorId="4B87A607" wp14:editId="6FC00C70">
            <wp:extent cx="5364480" cy="2575638"/>
            <wp:effectExtent l="0" t="0" r="0" b="2540"/>
            <wp:docPr id="6"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urvey&#10;&#10;Description automatically generated"/>
                    <pic:cNvPicPr/>
                  </pic:nvPicPr>
                  <pic:blipFill>
                    <a:blip r:embed="rId17"/>
                    <a:stretch>
                      <a:fillRect/>
                    </a:stretch>
                  </pic:blipFill>
                  <pic:spPr>
                    <a:xfrm>
                      <a:off x="0" y="0"/>
                      <a:ext cx="5373774" cy="2580100"/>
                    </a:xfrm>
                    <a:prstGeom prst="rect">
                      <a:avLst/>
                    </a:prstGeom>
                  </pic:spPr>
                </pic:pic>
              </a:graphicData>
            </a:graphic>
          </wp:inline>
        </w:drawing>
      </w:r>
    </w:p>
    <w:p w14:paraId="2E1C8C67" w14:textId="77777777" w:rsidR="008420FA" w:rsidRPr="008420FA" w:rsidRDefault="008420FA" w:rsidP="008420FA">
      <w:pPr>
        <w:autoSpaceDE w:val="0"/>
        <w:autoSpaceDN w:val="0"/>
        <w:adjustRightInd w:val="0"/>
        <w:spacing w:after="0" w:line="240" w:lineRule="auto"/>
        <w:ind w:left="360"/>
        <w:jc w:val="left"/>
        <w:rPr>
          <w:rFonts w:ascii="Times New Roman" w:hAnsi="Times New Roman" w:cs="Times New Roman"/>
          <w:sz w:val="24"/>
          <w:szCs w:val="24"/>
          <w:lang w:val="en-US"/>
        </w:rPr>
      </w:pPr>
    </w:p>
    <w:p w14:paraId="6E522697" w14:textId="4FB9E1D6"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For giving the surveys, the user can use the second link provided, enter his/her respondent id and password to give the survey.</w:t>
      </w:r>
    </w:p>
    <w:p w14:paraId="2919A882" w14:textId="77777777" w:rsidR="00EB7D91" w:rsidRDefault="00EB7D91" w:rsidP="00B06FAE">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651AA580" w14:textId="35AA2A96" w:rsidR="008420FA" w:rsidRDefault="00EB7D91" w:rsidP="008420FA">
      <w:pPr>
        <w:pStyle w:val="ListParagraph"/>
        <w:rPr>
          <w:rFonts w:ascii="Times New Roman" w:hAnsi="Times New Roman" w:cs="Times New Roman"/>
          <w:sz w:val="24"/>
          <w:szCs w:val="24"/>
          <w:lang w:val="en-US"/>
        </w:rPr>
      </w:pPr>
      <w:r w:rsidRPr="00EB7D91">
        <w:rPr>
          <w:rFonts w:ascii="Times New Roman" w:hAnsi="Times New Roman" w:cs="Times New Roman"/>
          <w:noProof/>
          <w:sz w:val="24"/>
          <w:szCs w:val="24"/>
          <w:lang w:val="en-US"/>
        </w:rPr>
        <w:drawing>
          <wp:inline distT="0" distB="0" distL="0" distR="0" wp14:anchorId="0CF79337" wp14:editId="7507A59A">
            <wp:extent cx="5470908" cy="3380740"/>
            <wp:effectExtent l="0" t="0" r="3175" b="0"/>
            <wp:docPr id="7"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login page&#10;&#10;Description automatically generated"/>
                    <pic:cNvPicPr/>
                  </pic:nvPicPr>
                  <pic:blipFill>
                    <a:blip r:embed="rId18"/>
                    <a:stretch>
                      <a:fillRect/>
                    </a:stretch>
                  </pic:blipFill>
                  <pic:spPr>
                    <a:xfrm>
                      <a:off x="0" y="0"/>
                      <a:ext cx="5481534" cy="3387306"/>
                    </a:xfrm>
                    <a:prstGeom prst="rect">
                      <a:avLst/>
                    </a:prstGeom>
                  </pic:spPr>
                </pic:pic>
              </a:graphicData>
            </a:graphic>
          </wp:inline>
        </w:drawing>
      </w:r>
    </w:p>
    <w:p w14:paraId="5C3086BF" w14:textId="4CAE2773" w:rsidR="00CB64FA" w:rsidRDefault="00CB64FA" w:rsidP="008420FA">
      <w:pPr>
        <w:pStyle w:val="ListParagraph"/>
        <w:rPr>
          <w:rFonts w:ascii="Times New Roman" w:hAnsi="Times New Roman" w:cs="Times New Roman"/>
          <w:sz w:val="24"/>
          <w:szCs w:val="24"/>
          <w:lang w:val="en-US"/>
        </w:rPr>
      </w:pPr>
    </w:p>
    <w:p w14:paraId="502C4D5A" w14:textId="20E15829" w:rsidR="00CB64FA" w:rsidRDefault="00CB64FA" w:rsidP="008420FA">
      <w:pPr>
        <w:pStyle w:val="ListParagraph"/>
        <w:rPr>
          <w:rFonts w:ascii="Times New Roman" w:hAnsi="Times New Roman" w:cs="Times New Roman"/>
          <w:sz w:val="24"/>
          <w:szCs w:val="24"/>
          <w:lang w:val="en-US"/>
        </w:rPr>
      </w:pPr>
      <w:r w:rsidRPr="00CB64FA">
        <w:rPr>
          <w:rFonts w:ascii="Times New Roman" w:hAnsi="Times New Roman" w:cs="Times New Roman"/>
          <w:noProof/>
          <w:sz w:val="24"/>
          <w:szCs w:val="24"/>
          <w:lang w:val="en-US"/>
        </w:rPr>
        <w:drawing>
          <wp:inline distT="0" distB="0" distL="0" distR="0" wp14:anchorId="6CBCA0DC" wp14:editId="0A73B8BB">
            <wp:extent cx="5475869" cy="1219200"/>
            <wp:effectExtent l="0" t="0" r="0" b="0"/>
            <wp:docPr id="8" name="Picture 8" descr="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and white rectangle&#10;&#10;Description automatically generated"/>
                    <pic:cNvPicPr/>
                  </pic:nvPicPr>
                  <pic:blipFill>
                    <a:blip r:embed="rId19"/>
                    <a:stretch>
                      <a:fillRect/>
                    </a:stretch>
                  </pic:blipFill>
                  <pic:spPr>
                    <a:xfrm>
                      <a:off x="0" y="0"/>
                      <a:ext cx="5476660" cy="1219376"/>
                    </a:xfrm>
                    <a:prstGeom prst="rect">
                      <a:avLst/>
                    </a:prstGeom>
                  </pic:spPr>
                </pic:pic>
              </a:graphicData>
            </a:graphic>
          </wp:inline>
        </w:drawing>
      </w:r>
    </w:p>
    <w:p w14:paraId="7FFFD8C2" w14:textId="569201D6" w:rsidR="009628CE" w:rsidRPr="008420FA" w:rsidRDefault="009628CE" w:rsidP="008420FA">
      <w:pPr>
        <w:pStyle w:val="ListParagraph"/>
        <w:rPr>
          <w:rFonts w:ascii="Times New Roman" w:hAnsi="Times New Roman" w:cs="Times New Roman"/>
          <w:sz w:val="24"/>
          <w:szCs w:val="24"/>
          <w:lang w:val="en-US"/>
        </w:rPr>
      </w:pPr>
      <w:r w:rsidRPr="009628CE">
        <w:rPr>
          <w:rFonts w:ascii="Times New Roman" w:hAnsi="Times New Roman" w:cs="Times New Roman"/>
          <w:noProof/>
          <w:sz w:val="24"/>
          <w:szCs w:val="24"/>
          <w:lang w:val="en-US"/>
        </w:rPr>
        <w:lastRenderedPageBreak/>
        <w:drawing>
          <wp:inline distT="0" distB="0" distL="0" distR="0" wp14:anchorId="3A5D4A28" wp14:editId="38659787">
            <wp:extent cx="5515774" cy="1981200"/>
            <wp:effectExtent l="0" t="0" r="0" b="0"/>
            <wp:docPr id="9"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pic:cNvPicPr/>
                  </pic:nvPicPr>
                  <pic:blipFill>
                    <a:blip r:embed="rId20"/>
                    <a:stretch>
                      <a:fillRect/>
                    </a:stretch>
                  </pic:blipFill>
                  <pic:spPr>
                    <a:xfrm>
                      <a:off x="0" y="0"/>
                      <a:ext cx="5517295" cy="1981746"/>
                    </a:xfrm>
                    <a:prstGeom prst="rect">
                      <a:avLst/>
                    </a:prstGeom>
                  </pic:spPr>
                </pic:pic>
              </a:graphicData>
            </a:graphic>
          </wp:inline>
        </w:drawing>
      </w:r>
    </w:p>
    <w:p w14:paraId="36B55214"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79C576AF" w14:textId="764D46C9"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After every respondent has given survey, the survey creator or the admin can declare the status of the survey as completed by clicking on the button “Declare Completed” on the admin dashboard page on clicking their survey</w:t>
      </w:r>
      <w:r w:rsidR="003A389C">
        <w:rPr>
          <w:rFonts w:ascii="Times New Roman" w:hAnsi="Times New Roman" w:cs="Times New Roman"/>
          <w:sz w:val="24"/>
          <w:szCs w:val="24"/>
          <w:lang w:val="en-US"/>
        </w:rPr>
        <w:t xml:space="preserve"> which are currently in-proce</w:t>
      </w:r>
      <w:r w:rsidR="008420FA">
        <w:rPr>
          <w:rFonts w:ascii="Times New Roman" w:hAnsi="Times New Roman" w:cs="Times New Roman"/>
          <w:sz w:val="24"/>
          <w:szCs w:val="24"/>
          <w:lang w:val="en-US"/>
        </w:rPr>
        <w:t>ss.</w:t>
      </w:r>
    </w:p>
    <w:p w14:paraId="0DA1837C" w14:textId="35DA2026"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0C10286D" w14:textId="71BB8A14" w:rsidR="00E65564" w:rsidRDefault="00E65564"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E65564">
        <w:rPr>
          <w:rFonts w:ascii="Times New Roman" w:hAnsi="Times New Roman" w:cs="Times New Roman"/>
          <w:noProof/>
          <w:sz w:val="24"/>
          <w:szCs w:val="24"/>
          <w:lang w:val="en-US"/>
        </w:rPr>
        <w:drawing>
          <wp:inline distT="0" distB="0" distL="0" distR="0" wp14:anchorId="42AD1987" wp14:editId="680A84CC">
            <wp:extent cx="5578662" cy="15240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1"/>
                    <a:stretch>
                      <a:fillRect/>
                    </a:stretch>
                  </pic:blipFill>
                  <pic:spPr>
                    <a:xfrm>
                      <a:off x="0" y="0"/>
                      <a:ext cx="5588648" cy="1526728"/>
                    </a:xfrm>
                    <a:prstGeom prst="rect">
                      <a:avLst/>
                    </a:prstGeom>
                  </pic:spPr>
                </pic:pic>
              </a:graphicData>
            </a:graphic>
          </wp:inline>
        </w:drawing>
      </w:r>
    </w:p>
    <w:p w14:paraId="563D88A6" w14:textId="77E5F7B0" w:rsidR="00E654FE" w:rsidRPr="00E654FE" w:rsidRDefault="003928DF" w:rsidP="00E654FE">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 user can see how many users have provided surveys with the expected feedback. This page is under development currently for visualization of the results or feedbacks from different survey respondents. </w:t>
      </w:r>
    </w:p>
    <w:p w14:paraId="3558EE0D" w14:textId="7E72B472" w:rsidR="00744CAA" w:rsidRDefault="00744CAA" w:rsidP="00744CAA">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744CAA">
        <w:rPr>
          <w:rFonts w:ascii="Times New Roman" w:hAnsi="Times New Roman" w:cs="Times New Roman"/>
          <w:noProof/>
          <w:sz w:val="24"/>
          <w:szCs w:val="24"/>
          <w:lang w:val="en-US"/>
        </w:rPr>
        <w:drawing>
          <wp:inline distT="0" distB="0" distL="0" distR="0" wp14:anchorId="11816DA2" wp14:editId="208DBC54">
            <wp:extent cx="5397607" cy="2529840"/>
            <wp:effectExtent l="0" t="0" r="0" b="0"/>
            <wp:docPr id="11" name="Picture 1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urvey&#10;&#10;Description automatically generated"/>
                    <pic:cNvPicPr/>
                  </pic:nvPicPr>
                  <pic:blipFill>
                    <a:blip r:embed="rId22"/>
                    <a:stretch>
                      <a:fillRect/>
                    </a:stretch>
                  </pic:blipFill>
                  <pic:spPr>
                    <a:xfrm>
                      <a:off x="0" y="0"/>
                      <a:ext cx="5401786" cy="2531799"/>
                    </a:xfrm>
                    <a:prstGeom prst="rect">
                      <a:avLst/>
                    </a:prstGeom>
                  </pic:spPr>
                </pic:pic>
              </a:graphicData>
            </a:graphic>
          </wp:inline>
        </w:drawing>
      </w:r>
    </w:p>
    <w:p w14:paraId="49B79DB6"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1C890309" w14:textId="30C57B3B" w:rsidR="003928DF" w:rsidRDefault="003928DF" w:rsidP="003928DF">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sidR="008420FA">
        <w:rPr>
          <w:rFonts w:ascii="Times New Roman" w:hAnsi="Times New Roman" w:cs="Times New Roman"/>
          <w:sz w:val="24"/>
          <w:szCs w:val="24"/>
          <w:lang w:val="en-US"/>
        </w:rPr>
        <w:t>Completion, to</w:t>
      </w:r>
      <w:r>
        <w:rPr>
          <w:rFonts w:ascii="Times New Roman" w:hAnsi="Times New Roman" w:cs="Times New Roman"/>
          <w:sz w:val="24"/>
          <w:szCs w:val="24"/>
          <w:lang w:val="en-US"/>
        </w:rPr>
        <w:t xml:space="preserve"> exit, you can click on logout.</w:t>
      </w:r>
    </w:p>
    <w:p w14:paraId="7548C84B" w14:textId="77777777" w:rsidR="00FD618D" w:rsidRPr="006556A0" w:rsidRDefault="00FD618D"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4BB4E89E" w14:textId="77777777" w:rsidR="006556A0" w:rsidRDefault="006556A0" w:rsidP="00DB2C21">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3AFE403" w14:textId="77777777" w:rsidR="006556A0" w:rsidRDefault="006556A0" w:rsidP="00231725">
      <w:pPr>
        <w:pStyle w:val="Heading1"/>
        <w:rPr>
          <w:rFonts w:ascii="Times New Roman" w:hAnsi="Times New Roman" w:cs="Times New Roman"/>
          <w:b/>
          <w:bCs/>
        </w:rPr>
      </w:pPr>
    </w:p>
    <w:p w14:paraId="26A7C9DE" w14:textId="491E8A63" w:rsidR="00231725" w:rsidRDefault="00231725" w:rsidP="00231725">
      <w:pPr>
        <w:pStyle w:val="Heading1"/>
        <w:rPr>
          <w:rFonts w:ascii="Times New Roman" w:hAnsi="Times New Roman" w:cs="Times New Roman"/>
          <w:b/>
          <w:bCs/>
        </w:rPr>
      </w:pPr>
      <w:bookmarkStart w:id="7" w:name="_Toc148053619"/>
      <w:r>
        <w:rPr>
          <w:rFonts w:ascii="Times New Roman" w:hAnsi="Times New Roman" w:cs="Times New Roman"/>
          <w:b/>
          <w:bCs/>
        </w:rPr>
        <w:t xml:space="preserve">Development notes for </w:t>
      </w:r>
      <w:proofErr w:type="spellStart"/>
      <w:r>
        <w:rPr>
          <w:rFonts w:ascii="Times New Roman" w:hAnsi="Times New Roman" w:cs="Times New Roman"/>
          <w:b/>
          <w:bCs/>
        </w:rPr>
        <w:t>SurveyPro</w:t>
      </w:r>
      <w:bookmarkEnd w:id="7"/>
      <w:proofErr w:type="spellEnd"/>
    </w:p>
    <w:p w14:paraId="749CE32F" w14:textId="3320EA10" w:rsidR="00407D4C" w:rsidRDefault="00407D4C" w:rsidP="00407D4C">
      <w:pPr>
        <w:rPr>
          <w:rFonts w:ascii="Times New Roman" w:hAnsi="Times New Roman" w:cs="Times New Roman"/>
          <w:b/>
          <w:bCs/>
          <w:sz w:val="32"/>
          <w:szCs w:val="32"/>
        </w:rPr>
      </w:pPr>
    </w:p>
    <w:p w14:paraId="53D866E1" w14:textId="77777777" w:rsidR="00A653D9" w:rsidRPr="00783D9C" w:rsidRDefault="00A653D9" w:rsidP="00A653D9">
      <w:pPr>
        <w:autoSpaceDE w:val="0"/>
        <w:autoSpaceDN w:val="0"/>
        <w:adjustRightInd w:val="0"/>
        <w:spacing w:after="0" w:line="240" w:lineRule="auto"/>
        <w:jc w:val="left"/>
        <w:rPr>
          <w:rFonts w:ascii="Times New Roman" w:hAnsi="Times New Roman" w:cs="Times New Roman"/>
          <w:sz w:val="24"/>
          <w:szCs w:val="24"/>
          <w:lang w:val="en-US"/>
        </w:rPr>
      </w:pPr>
      <w:r w:rsidRPr="00783D9C">
        <w:rPr>
          <w:rFonts w:ascii="Times New Roman" w:hAnsi="Times New Roman" w:cs="Times New Roman"/>
          <w:sz w:val="24"/>
          <w:szCs w:val="24"/>
          <w:lang w:val="en-US"/>
        </w:rPr>
        <w:t xml:space="preserve">In order to develop </w:t>
      </w:r>
      <w:proofErr w:type="spellStart"/>
      <w:r w:rsidRPr="00783D9C">
        <w:rPr>
          <w:rFonts w:ascii="Times New Roman" w:hAnsi="Times New Roman" w:cs="Times New Roman"/>
          <w:sz w:val="24"/>
          <w:szCs w:val="24"/>
          <w:lang w:val="en-US"/>
        </w:rPr>
        <w:t>SurveyPro</w:t>
      </w:r>
      <w:proofErr w:type="spellEnd"/>
      <w:r w:rsidRPr="00783D9C">
        <w:rPr>
          <w:rFonts w:ascii="Times New Roman" w:hAnsi="Times New Roman" w:cs="Times New Roman"/>
          <w:sz w:val="24"/>
          <w:szCs w:val="24"/>
          <w:lang w:val="en-US"/>
        </w:rPr>
        <w:t>, an online survey system, we took a user-friendly and engaging design approach. The following are its primary features and development considerations:</w:t>
      </w:r>
    </w:p>
    <w:p w14:paraId="2FEFADF7" w14:textId="77777777" w:rsidR="00A653D9" w:rsidRPr="00783D9C" w:rsidRDefault="00A653D9" w:rsidP="00A653D9">
      <w:pPr>
        <w:autoSpaceDE w:val="0"/>
        <w:autoSpaceDN w:val="0"/>
        <w:adjustRightInd w:val="0"/>
        <w:spacing w:after="0" w:line="240" w:lineRule="auto"/>
        <w:jc w:val="left"/>
        <w:rPr>
          <w:rFonts w:ascii="Times New Roman" w:hAnsi="Times New Roman" w:cs="Times New Roman"/>
          <w:sz w:val="24"/>
          <w:szCs w:val="24"/>
          <w:lang w:val="en-US"/>
        </w:rPr>
      </w:pPr>
    </w:p>
    <w:p w14:paraId="72FD823A" w14:textId="5B98B3FE" w:rsidR="00E54A82" w:rsidRPr="00C502EA" w:rsidRDefault="00532CEF" w:rsidP="00532CEF">
      <w:pPr>
        <w:pStyle w:val="ListParagraph"/>
        <w:numPr>
          <w:ilvl w:val="0"/>
          <w:numId w:val="28"/>
        </w:numPr>
        <w:rPr>
          <w:rFonts w:ascii="Times New Roman" w:hAnsi="Times New Roman" w:cs="Times New Roman"/>
          <w:sz w:val="24"/>
          <w:szCs w:val="24"/>
        </w:rPr>
      </w:pPr>
      <w:r w:rsidRPr="00C502EA">
        <w:rPr>
          <w:rFonts w:ascii="Times New Roman" w:hAnsi="Times New Roman" w:cs="Times New Roman"/>
          <w:sz w:val="24"/>
          <w:szCs w:val="24"/>
          <w:lang w:val="en-US"/>
        </w:rPr>
        <w:t xml:space="preserve">We have developed a safe and effective admin registration process in order to provide a strong administrative environment within </w:t>
      </w:r>
      <w:proofErr w:type="spellStart"/>
      <w:r w:rsidRPr="00C502EA">
        <w:rPr>
          <w:rFonts w:ascii="Times New Roman" w:hAnsi="Times New Roman" w:cs="Times New Roman"/>
          <w:sz w:val="24"/>
          <w:szCs w:val="24"/>
          <w:lang w:val="en-US"/>
        </w:rPr>
        <w:t>SurveyPro</w:t>
      </w:r>
      <w:proofErr w:type="spellEnd"/>
      <w:r w:rsidRPr="00C502EA">
        <w:rPr>
          <w:rFonts w:ascii="Times New Roman" w:hAnsi="Times New Roman" w:cs="Times New Roman"/>
          <w:sz w:val="24"/>
          <w:szCs w:val="24"/>
          <w:lang w:val="en-US"/>
        </w:rPr>
        <w:t xml:space="preserve">. In contrast to conventional user registrations, the chief </w:t>
      </w:r>
      <w:proofErr w:type="spellStart"/>
      <w:r w:rsidRPr="00C502EA">
        <w:rPr>
          <w:rFonts w:ascii="Times New Roman" w:hAnsi="Times New Roman" w:cs="Times New Roman"/>
          <w:sz w:val="24"/>
          <w:szCs w:val="24"/>
          <w:lang w:val="en-US"/>
        </w:rPr>
        <w:t>SurveyPro</w:t>
      </w:r>
      <w:proofErr w:type="spellEnd"/>
      <w:r w:rsidRPr="00C502EA">
        <w:rPr>
          <w:rFonts w:ascii="Times New Roman" w:hAnsi="Times New Roman" w:cs="Times New Roman"/>
          <w:sz w:val="24"/>
          <w:szCs w:val="24"/>
          <w:lang w:val="en-US"/>
        </w:rPr>
        <w:t xml:space="preserve"> administrator grants and monitors admin access. Admin registration involves giving the assigned administrators or survey creators with special login information, such as a username and password. To guarantee that only authorized individuals can access the admin operations, these credentials are normally provided over secure channels or in person.</w:t>
      </w:r>
    </w:p>
    <w:p w14:paraId="0C3DF144" w14:textId="77777777" w:rsidR="00C502EA" w:rsidRPr="00C502EA" w:rsidRDefault="00C502EA" w:rsidP="00C502EA">
      <w:pPr>
        <w:pStyle w:val="ListParagraph"/>
        <w:rPr>
          <w:rFonts w:ascii="Times New Roman" w:hAnsi="Times New Roman" w:cs="Times New Roman"/>
          <w:sz w:val="24"/>
          <w:szCs w:val="24"/>
        </w:rPr>
      </w:pPr>
    </w:p>
    <w:p w14:paraId="198D4904" w14:textId="3F5D76F3" w:rsidR="00532CEF" w:rsidRDefault="00532CEF" w:rsidP="00532CEF">
      <w:pPr>
        <w:pStyle w:val="ListParagraph"/>
        <w:numPr>
          <w:ilvl w:val="0"/>
          <w:numId w:val="28"/>
        </w:numPr>
        <w:rPr>
          <w:rFonts w:ascii="Times New Roman" w:hAnsi="Times New Roman" w:cs="Times New Roman"/>
          <w:sz w:val="24"/>
          <w:szCs w:val="24"/>
        </w:rPr>
      </w:pPr>
      <w:proofErr w:type="spellStart"/>
      <w:r w:rsidRPr="00C502EA">
        <w:rPr>
          <w:rFonts w:ascii="Times New Roman" w:hAnsi="Times New Roman" w:cs="Times New Roman"/>
          <w:sz w:val="24"/>
          <w:szCs w:val="24"/>
        </w:rPr>
        <w:t>SurveyPro's</w:t>
      </w:r>
      <w:proofErr w:type="spellEnd"/>
      <w:r w:rsidRPr="00C502EA">
        <w:rPr>
          <w:rFonts w:ascii="Times New Roman" w:hAnsi="Times New Roman" w:cs="Times New Roman"/>
          <w:sz w:val="24"/>
          <w:szCs w:val="24"/>
        </w:rPr>
        <w:t xml:space="preserve"> user login functionality is essential for serving administrators and respondents alike. By entering their given respondent ID and password, respondents can gain access to the system. This method removes the requirement for respondents to register separately and streamlines the login process. It's crucial to emphasize that the administrator provides the respondent ID and password throughout the setup process. By ensuring that the appropriate people have access to the system for managing and participating in surveys, this technique upholds security and user environment control.</w:t>
      </w:r>
    </w:p>
    <w:p w14:paraId="15413993" w14:textId="77777777" w:rsidR="00C502EA" w:rsidRPr="00C502EA" w:rsidRDefault="00C502EA" w:rsidP="00C502EA">
      <w:pPr>
        <w:pStyle w:val="ListParagraph"/>
        <w:rPr>
          <w:rFonts w:ascii="Times New Roman" w:hAnsi="Times New Roman" w:cs="Times New Roman"/>
          <w:sz w:val="24"/>
          <w:szCs w:val="24"/>
        </w:rPr>
      </w:pPr>
    </w:p>
    <w:p w14:paraId="7FA9196C" w14:textId="77777777" w:rsidR="00C502EA" w:rsidRPr="00C502EA" w:rsidRDefault="00C502EA" w:rsidP="00C502EA">
      <w:pPr>
        <w:pStyle w:val="ListParagraph"/>
        <w:rPr>
          <w:rFonts w:ascii="Times New Roman" w:hAnsi="Times New Roman" w:cs="Times New Roman"/>
          <w:sz w:val="24"/>
          <w:szCs w:val="24"/>
        </w:rPr>
      </w:pPr>
    </w:p>
    <w:p w14:paraId="3E6AF074" w14:textId="2D7A6309" w:rsidR="00C502EA" w:rsidRDefault="00C502EA" w:rsidP="00532CEF">
      <w:pPr>
        <w:pStyle w:val="ListParagraph"/>
        <w:numPr>
          <w:ilvl w:val="0"/>
          <w:numId w:val="28"/>
        </w:numPr>
        <w:rPr>
          <w:rFonts w:ascii="Times New Roman" w:hAnsi="Times New Roman" w:cs="Times New Roman"/>
          <w:sz w:val="24"/>
          <w:szCs w:val="24"/>
        </w:rPr>
      </w:pPr>
      <w:r w:rsidRPr="00C502EA">
        <w:rPr>
          <w:rFonts w:ascii="Times New Roman" w:hAnsi="Times New Roman" w:cs="Times New Roman"/>
          <w:sz w:val="24"/>
          <w:szCs w:val="24"/>
        </w:rPr>
        <w:t xml:space="preserve">The core of </w:t>
      </w:r>
      <w:proofErr w:type="spellStart"/>
      <w:r w:rsidRPr="00C502EA">
        <w:rPr>
          <w:rFonts w:ascii="Times New Roman" w:hAnsi="Times New Roman" w:cs="Times New Roman"/>
          <w:sz w:val="24"/>
          <w:szCs w:val="24"/>
        </w:rPr>
        <w:t>SurveyPro</w:t>
      </w:r>
      <w:proofErr w:type="spellEnd"/>
      <w:r w:rsidRPr="00C502EA">
        <w:rPr>
          <w:rFonts w:ascii="Times New Roman" w:hAnsi="Times New Roman" w:cs="Times New Roman"/>
          <w:sz w:val="24"/>
          <w:szCs w:val="24"/>
        </w:rPr>
        <w:t xml:space="preserve"> is the survey dashboard, which gives administrators total control over survey administration. Administrators have an abundance of options on the dashboard, including the ability to create new surveys, update old ones, and remove surveys that are out of date. To improve the surveys, administrators can also add, modify, and remove survey questions as needed. The management of survey groups and individual respondents is also made possible via the dashboard. With the help of this tool, survey managers can customize the survey experience for different respondents and organize surveys based on predetermined criteria. The survey dashboard serves as the administrative hub for all survey-related operations, enabling administrators to effectively plan, direct, and enhance the survey-taking procedure.</w:t>
      </w:r>
    </w:p>
    <w:p w14:paraId="4B361760" w14:textId="77777777" w:rsidR="00C502EA" w:rsidRPr="00C502EA" w:rsidRDefault="00C502EA" w:rsidP="00C502EA">
      <w:pPr>
        <w:pStyle w:val="ListParagraph"/>
        <w:rPr>
          <w:rFonts w:ascii="Times New Roman" w:hAnsi="Times New Roman" w:cs="Times New Roman"/>
          <w:sz w:val="24"/>
          <w:szCs w:val="24"/>
        </w:rPr>
      </w:pPr>
    </w:p>
    <w:p w14:paraId="4F1B82B2" w14:textId="64840730" w:rsidR="00C502EA" w:rsidRDefault="00C502EA" w:rsidP="00C502EA">
      <w:pPr>
        <w:pStyle w:val="ListParagraph"/>
        <w:numPr>
          <w:ilvl w:val="0"/>
          <w:numId w:val="28"/>
        </w:numPr>
        <w:rPr>
          <w:rFonts w:ascii="Times New Roman" w:hAnsi="Times New Roman" w:cs="Times New Roman"/>
          <w:sz w:val="24"/>
          <w:szCs w:val="24"/>
        </w:rPr>
      </w:pPr>
      <w:r w:rsidRPr="00C502EA">
        <w:rPr>
          <w:rFonts w:ascii="Times New Roman" w:hAnsi="Times New Roman" w:cs="Times New Roman"/>
          <w:sz w:val="24"/>
          <w:szCs w:val="24"/>
        </w:rPr>
        <w:t xml:space="preserve">All pages on </w:t>
      </w:r>
      <w:proofErr w:type="spellStart"/>
      <w:r w:rsidRPr="00C502EA">
        <w:rPr>
          <w:rFonts w:ascii="Times New Roman" w:hAnsi="Times New Roman" w:cs="Times New Roman"/>
          <w:sz w:val="24"/>
          <w:szCs w:val="24"/>
        </w:rPr>
        <w:t>SurveyPro</w:t>
      </w:r>
      <w:proofErr w:type="spellEnd"/>
      <w:r w:rsidRPr="00C502EA">
        <w:rPr>
          <w:rFonts w:ascii="Times New Roman" w:hAnsi="Times New Roman" w:cs="Times New Roman"/>
          <w:sz w:val="24"/>
          <w:szCs w:val="24"/>
        </w:rPr>
        <w:t xml:space="preserve"> have a consistent, easy-to-use navigation bar that makes it simple to access the platform's most important components. Users may navigate between </w:t>
      </w:r>
      <w:r w:rsidRPr="00C502EA">
        <w:rPr>
          <w:rFonts w:ascii="Times New Roman" w:hAnsi="Times New Roman" w:cs="Times New Roman"/>
          <w:sz w:val="24"/>
          <w:szCs w:val="24"/>
        </w:rPr>
        <w:lastRenderedPageBreak/>
        <w:t xml:space="preserve">important places with ease due to the navigation bar, which serves as a trustworthy guide. Two such areas are the dashboard and the user login page. This navigation bar makes things easier for users, making it more efficient and intuitive, whether administrators </w:t>
      </w:r>
      <w:proofErr w:type="gramStart"/>
      <w:r w:rsidRPr="00C502EA">
        <w:rPr>
          <w:rFonts w:ascii="Times New Roman" w:hAnsi="Times New Roman" w:cs="Times New Roman"/>
          <w:sz w:val="24"/>
          <w:szCs w:val="24"/>
        </w:rPr>
        <w:t>are in charge of</w:t>
      </w:r>
      <w:proofErr w:type="gramEnd"/>
      <w:r w:rsidRPr="00C502EA">
        <w:rPr>
          <w:rFonts w:ascii="Times New Roman" w:hAnsi="Times New Roman" w:cs="Times New Roman"/>
          <w:sz w:val="24"/>
          <w:szCs w:val="24"/>
        </w:rPr>
        <w:t xml:space="preserve"> surveys or respondents are getting ready to take surveys. It guarantees that users may easily access the features they require, irrespective of their role.</w:t>
      </w:r>
    </w:p>
    <w:p w14:paraId="3814A3C4" w14:textId="77777777" w:rsidR="00C502EA" w:rsidRPr="00C502EA" w:rsidRDefault="00C502EA" w:rsidP="00C502EA">
      <w:pPr>
        <w:rPr>
          <w:rFonts w:ascii="Times New Roman" w:hAnsi="Times New Roman" w:cs="Times New Roman"/>
          <w:sz w:val="24"/>
          <w:szCs w:val="24"/>
        </w:rPr>
      </w:pPr>
    </w:p>
    <w:p w14:paraId="3A550E1B" w14:textId="123363BE" w:rsidR="00C502EA" w:rsidRDefault="00C502EA" w:rsidP="00532CEF">
      <w:pPr>
        <w:pStyle w:val="ListParagraph"/>
        <w:numPr>
          <w:ilvl w:val="0"/>
          <w:numId w:val="28"/>
        </w:numPr>
        <w:rPr>
          <w:rFonts w:ascii="Times New Roman" w:hAnsi="Times New Roman" w:cs="Times New Roman"/>
          <w:sz w:val="24"/>
          <w:szCs w:val="24"/>
        </w:rPr>
      </w:pPr>
      <w:r w:rsidRPr="00C502EA">
        <w:rPr>
          <w:rFonts w:ascii="Times New Roman" w:hAnsi="Times New Roman" w:cs="Times New Roman"/>
          <w:sz w:val="24"/>
          <w:szCs w:val="24"/>
        </w:rPr>
        <w:t xml:space="preserve">The presence of a home logo symbol facilitates easy navigation back to the dashboard or homepage. This icon, which </w:t>
      </w:r>
      <w:proofErr w:type="gramStart"/>
      <w:r w:rsidRPr="00C502EA">
        <w:rPr>
          <w:rFonts w:ascii="Times New Roman" w:hAnsi="Times New Roman" w:cs="Times New Roman"/>
          <w:sz w:val="24"/>
          <w:szCs w:val="24"/>
        </w:rPr>
        <w:t>is located in</w:t>
      </w:r>
      <w:proofErr w:type="gramEnd"/>
      <w:r w:rsidRPr="00C502EA">
        <w:rPr>
          <w:rFonts w:ascii="Times New Roman" w:hAnsi="Times New Roman" w:cs="Times New Roman"/>
          <w:sz w:val="24"/>
          <w:szCs w:val="24"/>
        </w:rPr>
        <w:t xml:space="preserve"> the upper-left corner of the navigation bar, is a useful shortcut. From any page, users can go back to the dashboard or the website's home page. Especially for administrators who frequently go between the dashboard and the homepage for survey administration, this straightforward and effective function improves the user experience.</w:t>
      </w:r>
    </w:p>
    <w:p w14:paraId="2CB0BB50" w14:textId="77777777" w:rsidR="00C502EA" w:rsidRPr="00C502EA" w:rsidRDefault="00C502EA" w:rsidP="00C502EA">
      <w:pPr>
        <w:pStyle w:val="ListParagraph"/>
        <w:rPr>
          <w:rFonts w:ascii="Times New Roman" w:hAnsi="Times New Roman" w:cs="Times New Roman"/>
          <w:sz w:val="24"/>
          <w:szCs w:val="24"/>
        </w:rPr>
      </w:pPr>
    </w:p>
    <w:p w14:paraId="5886211A" w14:textId="77777777" w:rsidR="00C502EA" w:rsidRPr="00C502EA" w:rsidRDefault="00C502EA" w:rsidP="00C502EA">
      <w:pPr>
        <w:pStyle w:val="ListParagraph"/>
        <w:rPr>
          <w:rFonts w:ascii="Times New Roman" w:hAnsi="Times New Roman" w:cs="Times New Roman"/>
          <w:sz w:val="24"/>
          <w:szCs w:val="24"/>
        </w:rPr>
      </w:pPr>
    </w:p>
    <w:p w14:paraId="4BE1AE7A" w14:textId="25B0FF00" w:rsidR="00E54A82" w:rsidRPr="00C502EA" w:rsidRDefault="00C502EA" w:rsidP="00E54A82">
      <w:pPr>
        <w:rPr>
          <w:rFonts w:ascii="Times New Roman" w:hAnsi="Times New Roman" w:cs="Times New Roman"/>
          <w:sz w:val="24"/>
          <w:szCs w:val="24"/>
        </w:rPr>
      </w:pPr>
      <w:proofErr w:type="spellStart"/>
      <w:r w:rsidRPr="00C502EA">
        <w:rPr>
          <w:rFonts w:ascii="Times New Roman" w:hAnsi="Times New Roman" w:cs="Times New Roman"/>
          <w:sz w:val="24"/>
          <w:szCs w:val="24"/>
        </w:rPr>
        <w:t>SurveyPro's</w:t>
      </w:r>
      <w:proofErr w:type="spellEnd"/>
      <w:r w:rsidRPr="00C502EA">
        <w:rPr>
          <w:rFonts w:ascii="Times New Roman" w:hAnsi="Times New Roman" w:cs="Times New Roman"/>
          <w:sz w:val="24"/>
          <w:szCs w:val="24"/>
        </w:rPr>
        <w:t xml:space="preserve"> user-centric design makes sure that both administrators and respondents can easily access the features and resources required to make survey administration and participation simple and effective. This method provides administrators with strong control, streamlines the login process for respondents, and preserves uniform platform navigation. It's made to make sure that every encounter with </w:t>
      </w:r>
      <w:proofErr w:type="spellStart"/>
      <w:r w:rsidRPr="00C502EA">
        <w:rPr>
          <w:rFonts w:ascii="Times New Roman" w:hAnsi="Times New Roman" w:cs="Times New Roman"/>
          <w:sz w:val="24"/>
          <w:szCs w:val="24"/>
        </w:rPr>
        <w:t>SurveyPro</w:t>
      </w:r>
      <w:proofErr w:type="spellEnd"/>
      <w:r w:rsidRPr="00C502EA">
        <w:rPr>
          <w:rFonts w:ascii="Times New Roman" w:hAnsi="Times New Roman" w:cs="Times New Roman"/>
          <w:sz w:val="24"/>
          <w:szCs w:val="24"/>
        </w:rPr>
        <w:t xml:space="preserve"> is beneficial and easy to use.</w:t>
      </w:r>
    </w:p>
    <w:p w14:paraId="1F72354B" w14:textId="77777777" w:rsidR="00E54A82" w:rsidRPr="00C502EA" w:rsidRDefault="00E54A82" w:rsidP="00E54A82">
      <w:pPr>
        <w:autoSpaceDE w:val="0"/>
        <w:autoSpaceDN w:val="0"/>
        <w:adjustRightInd w:val="0"/>
        <w:spacing w:after="0" w:line="240" w:lineRule="auto"/>
        <w:jc w:val="left"/>
        <w:rPr>
          <w:rFonts w:ascii="AppleSystemUIFont" w:hAnsi="AppleSystemUIFont" w:cs="AppleSystemUIFont"/>
          <w:sz w:val="26"/>
          <w:szCs w:val="26"/>
          <w:lang w:val="en-US"/>
        </w:rPr>
      </w:pPr>
    </w:p>
    <w:p w14:paraId="17E510C5" w14:textId="7B734520" w:rsidR="00E54A82" w:rsidRPr="00C502EA" w:rsidRDefault="00E54A82" w:rsidP="00E54A82">
      <w:pPr>
        <w:rPr>
          <w:rFonts w:ascii="Times New Roman" w:hAnsi="Times New Roman" w:cs="Times New Roman"/>
          <w:sz w:val="24"/>
          <w:szCs w:val="24"/>
        </w:rPr>
      </w:pPr>
      <w:r w:rsidRPr="00C502EA">
        <w:rPr>
          <w:rFonts w:ascii="Times New Roman" w:hAnsi="Times New Roman" w:cs="Times New Roman"/>
          <w:sz w:val="24"/>
          <w:szCs w:val="24"/>
          <w:lang w:val="en-US"/>
        </w:rPr>
        <w:t xml:space="preserve">Our objective is to build </w:t>
      </w:r>
      <w:proofErr w:type="spellStart"/>
      <w:r w:rsidRPr="00C502EA">
        <w:rPr>
          <w:rFonts w:ascii="Times New Roman" w:hAnsi="Times New Roman" w:cs="Times New Roman"/>
          <w:sz w:val="24"/>
          <w:szCs w:val="24"/>
          <w:lang w:val="en-US"/>
        </w:rPr>
        <w:t>SurveyPro</w:t>
      </w:r>
      <w:proofErr w:type="spellEnd"/>
      <w:r w:rsidRPr="00C502EA">
        <w:rPr>
          <w:rFonts w:ascii="Times New Roman" w:hAnsi="Times New Roman" w:cs="Times New Roman"/>
          <w:sz w:val="24"/>
          <w:szCs w:val="24"/>
          <w:lang w:val="en-US"/>
        </w:rPr>
        <w:t xml:space="preserve"> as an established platform for online surveys that is user-centric, informative, and trustworthy while fostering strong user relationships.</w:t>
      </w:r>
    </w:p>
    <w:p w14:paraId="0C73A8F5" w14:textId="4C2579E6" w:rsidR="00E54A82" w:rsidRDefault="00E54A82" w:rsidP="00E54A82">
      <w:pPr>
        <w:rPr>
          <w:rFonts w:ascii="Times New Roman" w:hAnsi="Times New Roman" w:cs="Times New Roman"/>
          <w:b/>
          <w:bCs/>
          <w:sz w:val="24"/>
          <w:szCs w:val="24"/>
        </w:rPr>
      </w:pPr>
    </w:p>
    <w:p w14:paraId="54C23D8D" w14:textId="3AC031A0" w:rsidR="00E54A82" w:rsidRDefault="00E54A82" w:rsidP="00E54A82">
      <w:pPr>
        <w:rPr>
          <w:rFonts w:ascii="Times New Roman" w:hAnsi="Times New Roman" w:cs="Times New Roman"/>
          <w:b/>
          <w:bCs/>
          <w:sz w:val="24"/>
          <w:szCs w:val="24"/>
        </w:rPr>
      </w:pPr>
    </w:p>
    <w:p w14:paraId="7A3C9413" w14:textId="2160B79D" w:rsidR="00E54A82" w:rsidRDefault="00E54A82" w:rsidP="00E54A82">
      <w:pPr>
        <w:rPr>
          <w:rFonts w:ascii="Times New Roman" w:hAnsi="Times New Roman" w:cs="Times New Roman"/>
          <w:b/>
          <w:bCs/>
          <w:sz w:val="24"/>
          <w:szCs w:val="24"/>
        </w:rPr>
      </w:pPr>
    </w:p>
    <w:p w14:paraId="1670BEF4" w14:textId="7E5A63F7" w:rsidR="0003055B" w:rsidRDefault="0003055B" w:rsidP="00E54A82">
      <w:pPr>
        <w:rPr>
          <w:rFonts w:ascii="Times New Roman" w:hAnsi="Times New Roman" w:cs="Times New Roman"/>
          <w:b/>
          <w:bCs/>
          <w:sz w:val="24"/>
          <w:szCs w:val="24"/>
        </w:rPr>
      </w:pPr>
    </w:p>
    <w:p w14:paraId="6CB9E5F3" w14:textId="32B798C9" w:rsidR="0003055B" w:rsidRDefault="0003055B" w:rsidP="00E54A82">
      <w:pPr>
        <w:rPr>
          <w:rFonts w:ascii="Times New Roman" w:hAnsi="Times New Roman" w:cs="Times New Roman"/>
          <w:b/>
          <w:bCs/>
          <w:sz w:val="24"/>
          <w:szCs w:val="24"/>
        </w:rPr>
      </w:pPr>
    </w:p>
    <w:p w14:paraId="486D1416" w14:textId="1BA86B42" w:rsidR="0003055B" w:rsidRDefault="0003055B" w:rsidP="00E54A82">
      <w:pPr>
        <w:rPr>
          <w:rFonts w:ascii="Times New Roman" w:hAnsi="Times New Roman" w:cs="Times New Roman"/>
          <w:b/>
          <w:bCs/>
          <w:sz w:val="24"/>
          <w:szCs w:val="24"/>
        </w:rPr>
      </w:pPr>
    </w:p>
    <w:p w14:paraId="27277F98" w14:textId="77777777" w:rsidR="0003055B" w:rsidRDefault="0003055B" w:rsidP="00E54A82">
      <w:pPr>
        <w:rPr>
          <w:rFonts w:ascii="Times New Roman" w:hAnsi="Times New Roman" w:cs="Times New Roman"/>
          <w:b/>
          <w:bCs/>
          <w:sz w:val="24"/>
          <w:szCs w:val="24"/>
        </w:rPr>
      </w:pPr>
    </w:p>
    <w:p w14:paraId="05067212" w14:textId="77777777" w:rsidR="0098662F" w:rsidRPr="00E54A82" w:rsidRDefault="0098662F" w:rsidP="00E54A82">
      <w:pPr>
        <w:rPr>
          <w:rFonts w:ascii="Times New Roman" w:hAnsi="Times New Roman" w:cs="Times New Roman"/>
          <w:b/>
          <w:bCs/>
          <w:sz w:val="24"/>
          <w:szCs w:val="24"/>
        </w:rPr>
      </w:pPr>
    </w:p>
    <w:p w14:paraId="7EFE3462" w14:textId="792C9A22" w:rsidR="003961F7" w:rsidRDefault="003961F7" w:rsidP="00B03CFF">
      <w:pPr>
        <w:rPr>
          <w:rFonts w:ascii="Times New Roman" w:hAnsi="Times New Roman" w:cs="Times New Roman"/>
          <w:b/>
          <w:bCs/>
          <w:sz w:val="32"/>
          <w:szCs w:val="32"/>
        </w:rPr>
      </w:pPr>
    </w:p>
    <w:bookmarkStart w:id="8" w:name="_Toc148053620" w:displacedByCustomXml="next"/>
    <w:sdt>
      <w:sdtPr>
        <w:rPr>
          <w:smallCaps w:val="0"/>
          <w:spacing w:val="0"/>
          <w:sz w:val="20"/>
          <w:szCs w:val="20"/>
        </w:rPr>
        <w:id w:val="1265968498"/>
        <w:docPartObj>
          <w:docPartGallery w:val="Bibliographies"/>
          <w:docPartUnique/>
        </w:docPartObj>
      </w:sdtPr>
      <w:sdtEndPr>
        <w:rPr>
          <w:rFonts w:ascii="Times New Roman" w:hAnsi="Times New Roman" w:cs="Times New Roman"/>
          <w:b/>
          <w:bCs/>
        </w:rPr>
      </w:sdtEndPr>
      <w:sdtContent>
        <w:p w14:paraId="34BEB97A" w14:textId="77777777" w:rsidR="00A33B58" w:rsidRDefault="00A33B58" w:rsidP="00A33B58">
          <w:pPr>
            <w:pStyle w:val="Heading1"/>
            <w:rPr>
              <w:rFonts w:ascii="Times New Roman" w:hAnsi="Times New Roman" w:cs="Times New Roman"/>
              <w:b/>
              <w:bCs/>
            </w:rPr>
          </w:pPr>
          <w:r w:rsidRPr="00A33B58">
            <w:rPr>
              <w:rFonts w:ascii="Times New Roman" w:hAnsi="Times New Roman" w:cs="Times New Roman"/>
              <w:b/>
              <w:bCs/>
            </w:rPr>
            <w:t>Bibliography</w:t>
          </w:r>
          <w:bookmarkEnd w:id="8"/>
        </w:p>
        <w:p w14:paraId="29B3AFF0" w14:textId="77777777" w:rsidR="00BE2639" w:rsidRDefault="00BE2639" w:rsidP="00BE2639">
          <w:pPr>
            <w:pStyle w:val="NormalWeb"/>
            <w:shd w:val="clear" w:color="auto" w:fill="FFFFFF"/>
            <w:spacing w:before="0" w:beforeAutospacing="0" w:after="0" w:afterAutospacing="0" w:line="550" w:lineRule="atLeast"/>
            <w:ind w:right="75"/>
            <w:rPr>
              <w:rFonts w:ascii="Calibri" w:hAnsi="Calibri" w:cs="Calibri"/>
              <w:color w:val="000000"/>
              <w:sz w:val="22"/>
              <w:szCs w:val="22"/>
            </w:rPr>
          </w:pPr>
        </w:p>
        <w:p w14:paraId="7DA503B5"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Bostock, M. (n.d.). D3.js - Data-Driven Documents. </w:t>
          </w:r>
          <w:hyperlink r:id="rId23" w:history="1">
            <w:r>
              <w:rPr>
                <w:rStyle w:val="Hyperlink"/>
                <w:rFonts w:ascii="inherit" w:hAnsi="inherit" w:cs="Calibri"/>
                <w:color w:val="000000"/>
                <w:sz w:val="22"/>
                <w:szCs w:val="22"/>
              </w:rPr>
              <w:t>https://d3js.org/</w:t>
            </w:r>
          </w:hyperlink>
        </w:p>
        <w:p w14:paraId="3E8C2CD7"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Style w:val="Emphasis"/>
              <w:rFonts w:ascii="Calibri" w:hAnsi="Calibri" w:cs="Calibri"/>
              <w:color w:val="000000"/>
              <w:sz w:val="22"/>
              <w:szCs w:val="22"/>
            </w:rPr>
            <w:t>Free visual Sitemap generator from URL &amp; XML Sitemap creator</w:t>
          </w:r>
          <w:r>
            <w:rPr>
              <w:rFonts w:ascii="Calibri" w:hAnsi="Calibri" w:cs="Calibri"/>
              <w:color w:val="000000"/>
              <w:sz w:val="22"/>
              <w:szCs w:val="22"/>
            </w:rPr>
            <w:t>. (n.d.). Octopus.do, Visual Sitemap Tool, Website Planner, Architecture. </w:t>
          </w:r>
          <w:hyperlink r:id="rId24" w:history="1">
            <w:r>
              <w:rPr>
                <w:rStyle w:val="Hyperlink"/>
                <w:rFonts w:ascii="inherit" w:hAnsi="inherit" w:cs="Calibri"/>
                <w:color w:val="000000"/>
                <w:sz w:val="22"/>
                <w:szCs w:val="22"/>
              </w:rPr>
              <w:t>https://octopus.do/sitemap/resource/generator</w:t>
            </w:r>
          </w:hyperlink>
        </w:p>
        <w:p w14:paraId="22A11823"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Google Forms: Sign-in. </w:t>
          </w:r>
          <w:hyperlink r:id="rId25" w:history="1">
            <w:r>
              <w:rPr>
                <w:rStyle w:val="Hyperlink"/>
                <w:rFonts w:ascii="inherit" w:hAnsi="inherit" w:cs="Calibri"/>
                <w:color w:val="000000"/>
                <w:sz w:val="22"/>
                <w:szCs w:val="22"/>
              </w:rPr>
              <w:t>https://forms.google.com/</w:t>
            </w:r>
          </w:hyperlink>
        </w:p>
        <w:p w14:paraId="1927BD00"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Matplotlib — Visualization with Python. </w:t>
          </w:r>
          <w:hyperlink r:id="rId26" w:history="1">
            <w:r>
              <w:rPr>
                <w:rStyle w:val="Hyperlink"/>
                <w:rFonts w:ascii="inherit" w:hAnsi="inherit" w:cs="Calibri"/>
                <w:color w:val="000000"/>
                <w:sz w:val="22"/>
                <w:szCs w:val="22"/>
              </w:rPr>
              <w:t>https://matplotlib.org/</w:t>
            </w:r>
          </w:hyperlink>
        </w:p>
        <w:p w14:paraId="248A6B04"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pandas. </w:t>
          </w:r>
          <w:hyperlink r:id="rId27" w:history="1">
            <w:r>
              <w:rPr>
                <w:rStyle w:val="Hyperlink"/>
                <w:rFonts w:ascii="inherit" w:hAnsi="inherit" w:cs="Calibri"/>
                <w:color w:val="000000"/>
                <w:sz w:val="22"/>
                <w:szCs w:val="22"/>
              </w:rPr>
              <w:t>https://pandas.pydata.org/</w:t>
            </w:r>
          </w:hyperlink>
        </w:p>
        <w:p w14:paraId="6D382CE7"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proofErr w:type="spellStart"/>
          <w:r>
            <w:rPr>
              <w:rFonts w:ascii="Calibri" w:hAnsi="Calibri" w:cs="Calibri"/>
              <w:color w:val="000000"/>
              <w:sz w:val="22"/>
              <w:szCs w:val="22"/>
            </w:rPr>
            <w:t>Preece</w:t>
          </w:r>
          <w:proofErr w:type="spellEnd"/>
          <w:r>
            <w:rPr>
              <w:rFonts w:ascii="Calibri" w:hAnsi="Calibri" w:cs="Calibri"/>
              <w:color w:val="000000"/>
              <w:sz w:val="22"/>
              <w:szCs w:val="22"/>
            </w:rPr>
            <w:t>, J., Sharp, H., &amp; Rogers, Y. (2015). </w:t>
          </w:r>
          <w:r>
            <w:rPr>
              <w:rStyle w:val="Emphasis"/>
              <w:rFonts w:ascii="Calibri" w:hAnsi="Calibri" w:cs="Calibri"/>
              <w:color w:val="000000"/>
              <w:sz w:val="22"/>
              <w:szCs w:val="22"/>
            </w:rPr>
            <w:t>Interaction design: Beyond human-computer interaction</w:t>
          </w:r>
          <w:r>
            <w:rPr>
              <w:rFonts w:ascii="Calibri" w:hAnsi="Calibri" w:cs="Calibri"/>
              <w:color w:val="000000"/>
              <w:sz w:val="22"/>
              <w:szCs w:val="22"/>
            </w:rPr>
            <w:t>. John Wiley &amp; Sons.</w:t>
          </w:r>
        </w:p>
        <w:p w14:paraId="1F1F7974"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(2022, July 27). Qualtrics. </w:t>
          </w:r>
          <w:hyperlink r:id="rId28" w:history="1">
            <w:r>
              <w:rPr>
                <w:rStyle w:val="Hyperlink"/>
                <w:rFonts w:ascii="inherit" w:hAnsi="inherit" w:cs="Calibri"/>
                <w:color w:val="000000"/>
                <w:sz w:val="22"/>
                <w:szCs w:val="22"/>
              </w:rPr>
              <w:t>https://www.qualtrics.com/</w:t>
            </w:r>
          </w:hyperlink>
        </w:p>
        <w:p w14:paraId="15832166"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Stack Overflow. </w:t>
          </w:r>
          <w:hyperlink r:id="rId29" w:history="1">
            <w:r>
              <w:rPr>
                <w:rStyle w:val="Hyperlink"/>
                <w:rFonts w:ascii="inherit" w:hAnsi="inherit" w:cs="Calibri"/>
                <w:color w:val="000000"/>
                <w:sz w:val="22"/>
                <w:szCs w:val="22"/>
              </w:rPr>
              <w:t>https://stackoverflow.com/</w:t>
            </w:r>
          </w:hyperlink>
        </w:p>
        <w:p w14:paraId="62A4F9C1"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SurveyMonkey. </w:t>
          </w:r>
          <w:hyperlink r:id="rId30" w:history="1">
            <w:r>
              <w:rPr>
                <w:rStyle w:val="Hyperlink"/>
                <w:rFonts w:ascii="inherit" w:hAnsi="inherit" w:cs="Calibri"/>
                <w:color w:val="000000"/>
                <w:sz w:val="22"/>
                <w:szCs w:val="22"/>
              </w:rPr>
              <w:t>https://www.surveymonkey.com/</w:t>
            </w:r>
          </w:hyperlink>
        </w:p>
        <w:p w14:paraId="6E0E47B0" w14:textId="1BA3CCBA" w:rsidR="00D91D1E" w:rsidRDefault="00D91D1E" w:rsidP="00D91D1E">
          <w:pPr>
            <w:pStyle w:val="NormalWeb"/>
            <w:shd w:val="clear" w:color="auto" w:fill="FFFFFF"/>
            <w:spacing w:before="0" w:beforeAutospacing="0" w:after="0" w:afterAutospacing="0" w:line="550" w:lineRule="atLeast"/>
            <w:ind w:left="720" w:right="75" w:hanging="720"/>
            <w:rPr>
              <w:rStyle w:val="Hyperlink"/>
              <w:rFonts w:ascii="inherit" w:hAnsi="inherit" w:cs="Calibri"/>
              <w:color w:val="000000"/>
              <w:sz w:val="22"/>
              <w:szCs w:val="22"/>
            </w:rPr>
          </w:pPr>
          <w:r>
            <w:rPr>
              <w:rFonts w:ascii="Calibri" w:hAnsi="Calibri" w:cs="Calibri"/>
              <w:color w:val="000000"/>
              <w:sz w:val="22"/>
              <w:szCs w:val="22"/>
            </w:rPr>
            <w:t xml:space="preserve">(n.d.). </w:t>
          </w:r>
          <w:proofErr w:type="spellStart"/>
          <w:r>
            <w:rPr>
              <w:rFonts w:ascii="Calibri" w:hAnsi="Calibri" w:cs="Calibri"/>
              <w:color w:val="000000"/>
              <w:sz w:val="22"/>
              <w:szCs w:val="22"/>
            </w:rPr>
            <w:t>Typeform</w:t>
          </w:r>
          <w:proofErr w:type="spellEnd"/>
          <w:r>
            <w:rPr>
              <w:rFonts w:ascii="Calibri" w:hAnsi="Calibri" w:cs="Calibri"/>
              <w:color w:val="000000"/>
              <w:sz w:val="22"/>
              <w:szCs w:val="22"/>
            </w:rPr>
            <w:t>. </w:t>
          </w:r>
          <w:hyperlink r:id="rId31" w:history="1">
            <w:r>
              <w:rPr>
                <w:rStyle w:val="Hyperlink"/>
                <w:rFonts w:ascii="inherit" w:hAnsi="inherit" w:cs="Calibri"/>
                <w:color w:val="000000"/>
                <w:sz w:val="22"/>
                <w:szCs w:val="22"/>
              </w:rPr>
              <w:t>https://www.typeform.com/</w:t>
            </w:r>
          </w:hyperlink>
        </w:p>
        <w:p w14:paraId="75F1BD81" w14:textId="0C4F39AA" w:rsidR="002E1A3F" w:rsidRDefault="002E1A3F" w:rsidP="00D91D1E">
          <w:pPr>
            <w:pStyle w:val="NormalWeb"/>
            <w:shd w:val="clear" w:color="auto" w:fill="FFFFFF"/>
            <w:spacing w:before="0" w:beforeAutospacing="0" w:after="0" w:afterAutospacing="0" w:line="550" w:lineRule="atLeast"/>
            <w:ind w:left="720" w:right="75" w:hanging="720"/>
          </w:pPr>
          <w:r>
            <w:rPr>
              <w:rFonts w:ascii="Calibri" w:hAnsi="Calibri" w:cs="Calibri"/>
              <w:color w:val="000000"/>
              <w:sz w:val="22"/>
              <w:szCs w:val="22"/>
              <w:shd w:val="clear" w:color="auto" w:fill="FFFFFF"/>
            </w:rPr>
            <w:t>(n.d.). YouTube. </w:t>
          </w:r>
          <w:hyperlink r:id="rId32" w:history="1">
            <w:r>
              <w:rPr>
                <w:rStyle w:val="Hyperlink"/>
                <w:rFonts w:ascii="Calibri" w:hAnsi="Calibri" w:cs="Calibri"/>
                <w:color w:val="000000"/>
                <w:sz w:val="22"/>
                <w:szCs w:val="22"/>
                <w:shd w:val="clear" w:color="auto" w:fill="FFFFFF"/>
              </w:rPr>
              <w:t>https://www.youtube.com/@technobroad691</w:t>
            </w:r>
          </w:hyperlink>
        </w:p>
        <w:p w14:paraId="5663F15E" w14:textId="6CF3C9C0" w:rsidR="008236C3" w:rsidRPr="00B055AC" w:rsidRDefault="008236C3" w:rsidP="00D91D1E">
          <w:pPr>
            <w:pStyle w:val="NormalWeb"/>
            <w:shd w:val="clear" w:color="auto" w:fill="FFFFFF"/>
            <w:spacing w:before="0" w:beforeAutospacing="0" w:after="0" w:afterAutospacing="0" w:line="550" w:lineRule="atLeast"/>
            <w:ind w:left="720" w:right="75" w:hanging="720"/>
            <w:rPr>
              <w:color w:val="000000" w:themeColor="text1"/>
            </w:rPr>
          </w:pPr>
          <w:r>
            <w:rPr>
              <w:rFonts w:ascii="Calibri" w:hAnsi="Calibri" w:cs="Calibri"/>
              <w:color w:val="000000"/>
              <w:sz w:val="22"/>
              <w:szCs w:val="22"/>
              <w:shd w:val="clear" w:color="auto" w:fill="FFFFFF"/>
            </w:rPr>
            <w:t>(n.d.). YouTube. </w:t>
          </w:r>
          <w:hyperlink r:id="rId33" w:history="1">
            <w:r w:rsidR="00F85B0F" w:rsidRPr="00B055AC">
              <w:rPr>
                <w:rStyle w:val="Hyperlink"/>
                <w:rFonts w:ascii="Calibri" w:hAnsi="Calibri" w:cs="Calibri"/>
                <w:color w:val="000000" w:themeColor="text1"/>
                <w:sz w:val="22"/>
                <w:szCs w:val="22"/>
                <w:shd w:val="clear" w:color="auto" w:fill="FFFFFF"/>
              </w:rPr>
              <w:t>https://www.youtube.com/watch?v=xdtzPHZXrVc</w:t>
            </w:r>
            <w:r w:rsidR="00F85B0F" w:rsidRPr="00B055AC">
              <w:rPr>
                <w:rStyle w:val="Hyperlink"/>
                <w:color w:val="000000" w:themeColor="text1"/>
              </w:rPr>
              <w:t>s</w:t>
            </w:r>
          </w:hyperlink>
        </w:p>
        <w:p w14:paraId="48567BB3" w14:textId="4653A096" w:rsidR="00F85B0F" w:rsidRDefault="00F85B0F" w:rsidP="00D91D1E">
          <w:pPr>
            <w:pStyle w:val="NormalWeb"/>
            <w:shd w:val="clear" w:color="auto" w:fill="FFFFFF"/>
            <w:spacing w:before="0" w:beforeAutospacing="0" w:after="0" w:afterAutospacing="0" w:line="550" w:lineRule="atLeast"/>
            <w:ind w:left="720" w:right="75" w:hanging="720"/>
          </w:pPr>
          <w:r>
            <w:rPr>
              <w:rFonts w:ascii="Calibri" w:hAnsi="Calibri" w:cs="Calibri"/>
              <w:color w:val="000000"/>
              <w:sz w:val="22"/>
              <w:szCs w:val="22"/>
              <w:shd w:val="clear" w:color="auto" w:fill="FFFFFF"/>
            </w:rPr>
            <w:t>(n.d.). YouTube. </w:t>
          </w:r>
          <w:hyperlink r:id="rId34" w:history="1">
            <w:r>
              <w:rPr>
                <w:rStyle w:val="Hyperlink"/>
                <w:rFonts w:ascii="Calibri" w:hAnsi="Calibri" w:cs="Calibri"/>
                <w:color w:val="000000"/>
                <w:sz w:val="22"/>
                <w:szCs w:val="22"/>
                <w:shd w:val="clear" w:color="auto" w:fill="FFFFFF"/>
              </w:rPr>
              <w:t>https://www.youtube.com/watch?v=VVkfSNwJOwc</w:t>
            </w:r>
          </w:hyperlink>
        </w:p>
        <w:p w14:paraId="11447349" w14:textId="11187E75" w:rsidR="008C2BBE" w:rsidRDefault="008C2BB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Style w:val="Emphasis"/>
              <w:rFonts w:ascii="Calibri" w:hAnsi="Calibri" w:cs="Calibri"/>
              <w:color w:val="000000"/>
              <w:sz w:val="22"/>
              <w:szCs w:val="22"/>
              <w:shd w:val="clear" w:color="auto" w:fill="FFFFFF"/>
            </w:rPr>
            <w:t xml:space="preserve">Now UI dashboard by creative </w:t>
          </w:r>
          <w:proofErr w:type="spellStart"/>
          <w:r>
            <w:rPr>
              <w:rStyle w:val="Emphasis"/>
              <w:rFonts w:ascii="Calibri" w:hAnsi="Calibri" w:cs="Calibri"/>
              <w:color w:val="000000"/>
              <w:sz w:val="22"/>
              <w:szCs w:val="22"/>
              <w:shd w:val="clear" w:color="auto" w:fill="FFFFFF"/>
            </w:rPr>
            <w:t>tim</w:t>
          </w:r>
          <w:r>
            <w:rPr>
              <w:rFonts w:ascii="Calibri" w:hAnsi="Calibri" w:cs="Calibri"/>
              <w:color w:val="000000"/>
              <w:sz w:val="22"/>
              <w:szCs w:val="22"/>
              <w:shd w:val="clear" w:color="auto" w:fill="FFFFFF"/>
            </w:rPr>
            <w:t>.</w:t>
          </w:r>
          <w:proofErr w:type="spellEnd"/>
          <w:r>
            <w:rPr>
              <w:rFonts w:ascii="Calibri" w:hAnsi="Calibri" w:cs="Calibri"/>
              <w:color w:val="000000"/>
              <w:sz w:val="22"/>
              <w:szCs w:val="22"/>
              <w:shd w:val="clear" w:color="auto" w:fill="FFFFFF"/>
            </w:rPr>
            <w:t xml:space="preserve"> (n.d.). Premium Bootstrap Themes and Templates: Download @ Creative Tim. </w:t>
          </w:r>
          <w:hyperlink r:id="rId35" w:history="1">
            <w:r>
              <w:rPr>
                <w:rStyle w:val="Hyperlink"/>
                <w:rFonts w:ascii="Calibri" w:hAnsi="Calibri" w:cs="Calibri"/>
                <w:color w:val="000000"/>
                <w:sz w:val="22"/>
                <w:szCs w:val="22"/>
                <w:shd w:val="clear" w:color="auto" w:fill="FFFFFF"/>
              </w:rPr>
              <w:t>https://www.creative-tim.com/product/now-ui-dashboard</w:t>
            </w:r>
          </w:hyperlink>
        </w:p>
        <w:p w14:paraId="34E11E54" w14:textId="77777777" w:rsidR="00D91D1E" w:rsidRDefault="00D91D1E" w:rsidP="00D91D1E">
          <w:pPr>
            <w:jc w:val="center"/>
            <w:rPr>
              <w:ins w:id="9" w:author="Unknown"/>
              <w:rFonts w:ascii="Verdana" w:hAnsi="Verdana" w:cs="Times New Roman"/>
              <w:color w:val="333333"/>
              <w:sz w:val="21"/>
              <w:szCs w:val="21"/>
            </w:rPr>
          </w:pPr>
        </w:p>
        <w:p w14:paraId="6C7E459C" w14:textId="13DE4D32" w:rsidR="00A33B58" w:rsidRPr="00A33B58" w:rsidRDefault="00000000" w:rsidP="00A33B58"/>
      </w:sdtContent>
    </w:sdt>
    <w:sectPr w:rsidR="00A33B58" w:rsidRPr="00A33B58" w:rsidSect="00D37133">
      <w:footerReference w:type="even" r:id="rId36"/>
      <w:footerReference w:type="default" r:id="rId37"/>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912A9" w14:textId="77777777" w:rsidR="00E91918" w:rsidRDefault="00E91918" w:rsidP="00D37133">
      <w:pPr>
        <w:spacing w:after="0" w:line="240" w:lineRule="auto"/>
      </w:pPr>
      <w:r>
        <w:separator/>
      </w:r>
    </w:p>
  </w:endnote>
  <w:endnote w:type="continuationSeparator" w:id="0">
    <w:p w14:paraId="2683C4B9" w14:textId="77777777" w:rsidR="00E91918" w:rsidRDefault="00E91918" w:rsidP="00D37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inherit">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371354"/>
      <w:docPartObj>
        <w:docPartGallery w:val="Page Numbers (Bottom of Page)"/>
        <w:docPartUnique/>
      </w:docPartObj>
    </w:sdtPr>
    <w:sdtContent>
      <w:p w14:paraId="53ECD662" w14:textId="753556E6"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C7CC13" w14:textId="77777777" w:rsidR="00D37133" w:rsidRDefault="00D37133" w:rsidP="00D37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3917511"/>
      <w:docPartObj>
        <w:docPartGallery w:val="Page Numbers (Bottom of Page)"/>
        <w:docPartUnique/>
      </w:docPartObj>
    </w:sdtPr>
    <w:sdtContent>
      <w:p w14:paraId="0C014B8F" w14:textId="74EA0077"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74FC55" w14:textId="77777777" w:rsidR="00D37133" w:rsidRDefault="00D37133" w:rsidP="00D37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33A3B" w14:textId="77777777" w:rsidR="00E91918" w:rsidRDefault="00E91918" w:rsidP="00D37133">
      <w:pPr>
        <w:spacing w:after="0" w:line="240" w:lineRule="auto"/>
      </w:pPr>
      <w:r>
        <w:separator/>
      </w:r>
    </w:p>
  </w:footnote>
  <w:footnote w:type="continuationSeparator" w:id="0">
    <w:p w14:paraId="03A801D6" w14:textId="77777777" w:rsidR="00E91918" w:rsidRDefault="00E91918" w:rsidP="00D37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6B3"/>
    <w:multiLevelType w:val="hybridMultilevel"/>
    <w:tmpl w:val="9DAC54E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852AA"/>
    <w:multiLevelType w:val="hybridMultilevel"/>
    <w:tmpl w:val="088681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30E6C"/>
    <w:multiLevelType w:val="hybridMultilevel"/>
    <w:tmpl w:val="DBE0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3754B"/>
    <w:multiLevelType w:val="hybridMultilevel"/>
    <w:tmpl w:val="0638FD9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70FE8"/>
    <w:multiLevelType w:val="hybridMultilevel"/>
    <w:tmpl w:val="3A8A3D9A"/>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4F0D6E"/>
    <w:multiLevelType w:val="hybridMultilevel"/>
    <w:tmpl w:val="C714D70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53CD0"/>
    <w:multiLevelType w:val="hybridMultilevel"/>
    <w:tmpl w:val="9146A50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26709"/>
    <w:multiLevelType w:val="hybridMultilevel"/>
    <w:tmpl w:val="172A1A3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B069D"/>
    <w:multiLevelType w:val="hybridMultilevel"/>
    <w:tmpl w:val="C2608FF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5336C9"/>
    <w:multiLevelType w:val="hybridMultilevel"/>
    <w:tmpl w:val="F8B611F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173C9"/>
    <w:multiLevelType w:val="hybridMultilevel"/>
    <w:tmpl w:val="7A8A6B7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2311AB"/>
    <w:multiLevelType w:val="hybridMultilevel"/>
    <w:tmpl w:val="C61236B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E386E"/>
    <w:multiLevelType w:val="hybridMultilevel"/>
    <w:tmpl w:val="1F708D4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59138F"/>
    <w:multiLevelType w:val="hybridMultilevel"/>
    <w:tmpl w:val="135855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0B6F18"/>
    <w:multiLevelType w:val="hybridMultilevel"/>
    <w:tmpl w:val="D8A821D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3D2623"/>
    <w:multiLevelType w:val="hybridMultilevel"/>
    <w:tmpl w:val="8602A18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6B750F"/>
    <w:multiLevelType w:val="hybridMultilevel"/>
    <w:tmpl w:val="FFE0E9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14632"/>
    <w:multiLevelType w:val="hybridMultilevel"/>
    <w:tmpl w:val="44084A8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247A0F"/>
    <w:multiLevelType w:val="hybridMultilevel"/>
    <w:tmpl w:val="E1D8C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1469EC"/>
    <w:multiLevelType w:val="hybridMultilevel"/>
    <w:tmpl w:val="C47430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997BC0"/>
    <w:multiLevelType w:val="hybridMultilevel"/>
    <w:tmpl w:val="97B0DF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C3E61"/>
    <w:multiLevelType w:val="hybridMultilevel"/>
    <w:tmpl w:val="81DC739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676"/>
    <w:multiLevelType w:val="hybridMultilevel"/>
    <w:tmpl w:val="E238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82CD5"/>
    <w:multiLevelType w:val="hybridMultilevel"/>
    <w:tmpl w:val="2E0E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ED6520"/>
    <w:multiLevelType w:val="hybridMultilevel"/>
    <w:tmpl w:val="AE1ACE1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AD3B86"/>
    <w:multiLevelType w:val="hybridMultilevel"/>
    <w:tmpl w:val="A780894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153CE"/>
    <w:multiLevelType w:val="hybridMultilevel"/>
    <w:tmpl w:val="B19074C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BF32BC"/>
    <w:multiLevelType w:val="hybridMultilevel"/>
    <w:tmpl w:val="0DFCE12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269078">
    <w:abstractNumId w:val="16"/>
  </w:num>
  <w:num w:numId="2" w16cid:durableId="830947197">
    <w:abstractNumId w:val="18"/>
  </w:num>
  <w:num w:numId="3" w16cid:durableId="1324505467">
    <w:abstractNumId w:val="1"/>
  </w:num>
  <w:num w:numId="4" w16cid:durableId="566495206">
    <w:abstractNumId w:val="12"/>
  </w:num>
  <w:num w:numId="5" w16cid:durableId="582421627">
    <w:abstractNumId w:val="25"/>
  </w:num>
  <w:num w:numId="6" w16cid:durableId="114906419">
    <w:abstractNumId w:val="19"/>
  </w:num>
  <w:num w:numId="7" w16cid:durableId="408307109">
    <w:abstractNumId w:val="2"/>
  </w:num>
  <w:num w:numId="8" w16cid:durableId="1275406070">
    <w:abstractNumId w:val="22"/>
  </w:num>
  <w:num w:numId="9" w16cid:durableId="1673029562">
    <w:abstractNumId w:val="4"/>
  </w:num>
  <w:num w:numId="10" w16cid:durableId="1785224068">
    <w:abstractNumId w:val="9"/>
  </w:num>
  <w:num w:numId="11" w16cid:durableId="2064988135">
    <w:abstractNumId w:val="20"/>
  </w:num>
  <w:num w:numId="12" w16cid:durableId="498695243">
    <w:abstractNumId w:val="6"/>
  </w:num>
  <w:num w:numId="13" w16cid:durableId="2038071087">
    <w:abstractNumId w:val="26"/>
  </w:num>
  <w:num w:numId="14" w16cid:durableId="1543321989">
    <w:abstractNumId w:val="23"/>
  </w:num>
  <w:num w:numId="15" w16cid:durableId="1364012880">
    <w:abstractNumId w:val="13"/>
  </w:num>
  <w:num w:numId="16" w16cid:durableId="1990743694">
    <w:abstractNumId w:val="21"/>
  </w:num>
  <w:num w:numId="17" w16cid:durableId="899708816">
    <w:abstractNumId w:val="3"/>
  </w:num>
  <w:num w:numId="18" w16cid:durableId="2079402044">
    <w:abstractNumId w:val="15"/>
  </w:num>
  <w:num w:numId="19" w16cid:durableId="819926137">
    <w:abstractNumId w:val="5"/>
  </w:num>
  <w:num w:numId="20" w16cid:durableId="1607541934">
    <w:abstractNumId w:val="24"/>
  </w:num>
  <w:num w:numId="21" w16cid:durableId="300811981">
    <w:abstractNumId w:val="7"/>
  </w:num>
  <w:num w:numId="22" w16cid:durableId="1957902545">
    <w:abstractNumId w:val="27"/>
  </w:num>
  <w:num w:numId="23" w16cid:durableId="1445078326">
    <w:abstractNumId w:val="17"/>
  </w:num>
  <w:num w:numId="24" w16cid:durableId="1612593774">
    <w:abstractNumId w:val="14"/>
  </w:num>
  <w:num w:numId="25" w16cid:durableId="1446923222">
    <w:abstractNumId w:val="8"/>
  </w:num>
  <w:num w:numId="26" w16cid:durableId="1559778732">
    <w:abstractNumId w:val="0"/>
  </w:num>
  <w:num w:numId="27" w16cid:durableId="2061398384">
    <w:abstractNumId w:val="11"/>
  </w:num>
  <w:num w:numId="28" w16cid:durableId="9584941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DB"/>
    <w:rsid w:val="0000106C"/>
    <w:rsid w:val="00003147"/>
    <w:rsid w:val="0001491D"/>
    <w:rsid w:val="00022BB0"/>
    <w:rsid w:val="0003055B"/>
    <w:rsid w:val="00052DA2"/>
    <w:rsid w:val="00057C15"/>
    <w:rsid w:val="00062C4A"/>
    <w:rsid w:val="00065EE2"/>
    <w:rsid w:val="00074922"/>
    <w:rsid w:val="0008249F"/>
    <w:rsid w:val="0009050E"/>
    <w:rsid w:val="000B1A59"/>
    <w:rsid w:val="000B75F7"/>
    <w:rsid w:val="000C66F5"/>
    <w:rsid w:val="000F20DA"/>
    <w:rsid w:val="00105EFA"/>
    <w:rsid w:val="00125D98"/>
    <w:rsid w:val="001349AE"/>
    <w:rsid w:val="00152944"/>
    <w:rsid w:val="00172665"/>
    <w:rsid w:val="00176C49"/>
    <w:rsid w:val="0018369F"/>
    <w:rsid w:val="00184F84"/>
    <w:rsid w:val="001C0E1C"/>
    <w:rsid w:val="001C623D"/>
    <w:rsid w:val="001D00C3"/>
    <w:rsid w:val="001E6BAB"/>
    <w:rsid w:val="001F5B73"/>
    <w:rsid w:val="001F7465"/>
    <w:rsid w:val="00202CB1"/>
    <w:rsid w:val="00204E2F"/>
    <w:rsid w:val="00221407"/>
    <w:rsid w:val="00222BB0"/>
    <w:rsid w:val="0022313A"/>
    <w:rsid w:val="00227E0E"/>
    <w:rsid w:val="00231725"/>
    <w:rsid w:val="00253EB0"/>
    <w:rsid w:val="0026740E"/>
    <w:rsid w:val="0027334C"/>
    <w:rsid w:val="0029468B"/>
    <w:rsid w:val="002A77E9"/>
    <w:rsid w:val="002B3B35"/>
    <w:rsid w:val="002B623A"/>
    <w:rsid w:val="002C76C0"/>
    <w:rsid w:val="002D4645"/>
    <w:rsid w:val="002E1A3F"/>
    <w:rsid w:val="002E6786"/>
    <w:rsid w:val="00306785"/>
    <w:rsid w:val="00330620"/>
    <w:rsid w:val="00342CFC"/>
    <w:rsid w:val="0035476A"/>
    <w:rsid w:val="00356D13"/>
    <w:rsid w:val="003750C2"/>
    <w:rsid w:val="003928DF"/>
    <w:rsid w:val="00394AE3"/>
    <w:rsid w:val="003961F7"/>
    <w:rsid w:val="003A0ACD"/>
    <w:rsid w:val="003A389C"/>
    <w:rsid w:val="003E513F"/>
    <w:rsid w:val="003F634E"/>
    <w:rsid w:val="004001DC"/>
    <w:rsid w:val="0040353D"/>
    <w:rsid w:val="00404534"/>
    <w:rsid w:val="00407D4C"/>
    <w:rsid w:val="00414DED"/>
    <w:rsid w:val="0046500D"/>
    <w:rsid w:val="00465922"/>
    <w:rsid w:val="00474D25"/>
    <w:rsid w:val="004770E2"/>
    <w:rsid w:val="00482FEF"/>
    <w:rsid w:val="004944A3"/>
    <w:rsid w:val="004A43B8"/>
    <w:rsid w:val="004A5E9D"/>
    <w:rsid w:val="004A6193"/>
    <w:rsid w:val="004F0619"/>
    <w:rsid w:val="004F28FD"/>
    <w:rsid w:val="0051213E"/>
    <w:rsid w:val="0051335E"/>
    <w:rsid w:val="00514852"/>
    <w:rsid w:val="00516834"/>
    <w:rsid w:val="00532CEF"/>
    <w:rsid w:val="00536B43"/>
    <w:rsid w:val="00543720"/>
    <w:rsid w:val="0054717F"/>
    <w:rsid w:val="00547594"/>
    <w:rsid w:val="00596614"/>
    <w:rsid w:val="005A2513"/>
    <w:rsid w:val="005C35DB"/>
    <w:rsid w:val="005C78D1"/>
    <w:rsid w:val="0061230B"/>
    <w:rsid w:val="00645AE8"/>
    <w:rsid w:val="006541F2"/>
    <w:rsid w:val="006556A0"/>
    <w:rsid w:val="006609DF"/>
    <w:rsid w:val="00670BED"/>
    <w:rsid w:val="00676E02"/>
    <w:rsid w:val="00687600"/>
    <w:rsid w:val="006A1DC0"/>
    <w:rsid w:val="006A4DC1"/>
    <w:rsid w:val="006D4756"/>
    <w:rsid w:val="006D66FF"/>
    <w:rsid w:val="006E16CF"/>
    <w:rsid w:val="006E6D19"/>
    <w:rsid w:val="00707548"/>
    <w:rsid w:val="00715A9E"/>
    <w:rsid w:val="00716C54"/>
    <w:rsid w:val="00717FBA"/>
    <w:rsid w:val="00737962"/>
    <w:rsid w:val="00744CAA"/>
    <w:rsid w:val="00753161"/>
    <w:rsid w:val="00755822"/>
    <w:rsid w:val="00775205"/>
    <w:rsid w:val="00781168"/>
    <w:rsid w:val="00783D9C"/>
    <w:rsid w:val="00791F92"/>
    <w:rsid w:val="007949F9"/>
    <w:rsid w:val="007B567C"/>
    <w:rsid w:val="007C2475"/>
    <w:rsid w:val="007D2E4E"/>
    <w:rsid w:val="007D5DD9"/>
    <w:rsid w:val="007F310C"/>
    <w:rsid w:val="008236C3"/>
    <w:rsid w:val="008420FA"/>
    <w:rsid w:val="00843849"/>
    <w:rsid w:val="00857D92"/>
    <w:rsid w:val="008652FF"/>
    <w:rsid w:val="0086652D"/>
    <w:rsid w:val="00887BC7"/>
    <w:rsid w:val="00887F31"/>
    <w:rsid w:val="008A349E"/>
    <w:rsid w:val="008C2BBE"/>
    <w:rsid w:val="008D0106"/>
    <w:rsid w:val="008F7488"/>
    <w:rsid w:val="009005A5"/>
    <w:rsid w:val="00907C57"/>
    <w:rsid w:val="00936C2F"/>
    <w:rsid w:val="0094043A"/>
    <w:rsid w:val="009453F0"/>
    <w:rsid w:val="009628CE"/>
    <w:rsid w:val="009639DB"/>
    <w:rsid w:val="0098062B"/>
    <w:rsid w:val="0098662F"/>
    <w:rsid w:val="009869CC"/>
    <w:rsid w:val="009C5B95"/>
    <w:rsid w:val="009D4331"/>
    <w:rsid w:val="009E6DAB"/>
    <w:rsid w:val="009F77B9"/>
    <w:rsid w:val="00A04174"/>
    <w:rsid w:val="00A06D1D"/>
    <w:rsid w:val="00A2043B"/>
    <w:rsid w:val="00A33B58"/>
    <w:rsid w:val="00A3508B"/>
    <w:rsid w:val="00A42D2D"/>
    <w:rsid w:val="00A52A6C"/>
    <w:rsid w:val="00A603A9"/>
    <w:rsid w:val="00A64EA6"/>
    <w:rsid w:val="00A653D9"/>
    <w:rsid w:val="00A7648F"/>
    <w:rsid w:val="00A857EA"/>
    <w:rsid w:val="00AA4581"/>
    <w:rsid w:val="00AB3FE2"/>
    <w:rsid w:val="00AB5BED"/>
    <w:rsid w:val="00AE2F00"/>
    <w:rsid w:val="00B02816"/>
    <w:rsid w:val="00B03CFF"/>
    <w:rsid w:val="00B055AC"/>
    <w:rsid w:val="00B06FAE"/>
    <w:rsid w:val="00B2121A"/>
    <w:rsid w:val="00B50401"/>
    <w:rsid w:val="00B83DD7"/>
    <w:rsid w:val="00B862B1"/>
    <w:rsid w:val="00BB0449"/>
    <w:rsid w:val="00BB46E2"/>
    <w:rsid w:val="00BE14C6"/>
    <w:rsid w:val="00BE2639"/>
    <w:rsid w:val="00BE474A"/>
    <w:rsid w:val="00C01917"/>
    <w:rsid w:val="00C17FE2"/>
    <w:rsid w:val="00C2594D"/>
    <w:rsid w:val="00C46337"/>
    <w:rsid w:val="00C502EA"/>
    <w:rsid w:val="00C521BC"/>
    <w:rsid w:val="00C84CEB"/>
    <w:rsid w:val="00CB02EF"/>
    <w:rsid w:val="00CB3BC8"/>
    <w:rsid w:val="00CB64FA"/>
    <w:rsid w:val="00CD4EA4"/>
    <w:rsid w:val="00CF39F8"/>
    <w:rsid w:val="00CF5338"/>
    <w:rsid w:val="00D04593"/>
    <w:rsid w:val="00D04A32"/>
    <w:rsid w:val="00D15DA0"/>
    <w:rsid w:val="00D1736C"/>
    <w:rsid w:val="00D214B6"/>
    <w:rsid w:val="00D22DBE"/>
    <w:rsid w:val="00D37133"/>
    <w:rsid w:val="00D37A99"/>
    <w:rsid w:val="00D473B6"/>
    <w:rsid w:val="00D62716"/>
    <w:rsid w:val="00D70CA6"/>
    <w:rsid w:val="00D70F21"/>
    <w:rsid w:val="00D762C8"/>
    <w:rsid w:val="00D83521"/>
    <w:rsid w:val="00D872B5"/>
    <w:rsid w:val="00D91D1E"/>
    <w:rsid w:val="00DA4E23"/>
    <w:rsid w:val="00DB2C21"/>
    <w:rsid w:val="00DB6C6D"/>
    <w:rsid w:val="00DC0769"/>
    <w:rsid w:val="00DC6E4A"/>
    <w:rsid w:val="00DD1FA3"/>
    <w:rsid w:val="00DD2F4E"/>
    <w:rsid w:val="00DF423B"/>
    <w:rsid w:val="00E031BA"/>
    <w:rsid w:val="00E2323F"/>
    <w:rsid w:val="00E44CA4"/>
    <w:rsid w:val="00E54A82"/>
    <w:rsid w:val="00E654FE"/>
    <w:rsid w:val="00E65564"/>
    <w:rsid w:val="00E75784"/>
    <w:rsid w:val="00E8043E"/>
    <w:rsid w:val="00E87BFB"/>
    <w:rsid w:val="00E91918"/>
    <w:rsid w:val="00E95259"/>
    <w:rsid w:val="00E96048"/>
    <w:rsid w:val="00EA21CE"/>
    <w:rsid w:val="00EB1585"/>
    <w:rsid w:val="00EB2568"/>
    <w:rsid w:val="00EB36AE"/>
    <w:rsid w:val="00EB37D0"/>
    <w:rsid w:val="00EB7D91"/>
    <w:rsid w:val="00EC48D1"/>
    <w:rsid w:val="00ED2880"/>
    <w:rsid w:val="00EE1D26"/>
    <w:rsid w:val="00F26E0F"/>
    <w:rsid w:val="00F304A7"/>
    <w:rsid w:val="00F32841"/>
    <w:rsid w:val="00F47907"/>
    <w:rsid w:val="00F547DD"/>
    <w:rsid w:val="00F74437"/>
    <w:rsid w:val="00F826CC"/>
    <w:rsid w:val="00F85B0F"/>
    <w:rsid w:val="00FA065E"/>
    <w:rsid w:val="00FB4580"/>
    <w:rsid w:val="00FD3018"/>
    <w:rsid w:val="00FD61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1A38B"/>
  <w15:chartTrackingRefBased/>
  <w15:docId w15:val="{DF96361E-2050-624F-B5F5-0838F1F7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3D9"/>
  </w:style>
  <w:style w:type="paragraph" w:styleId="Heading1">
    <w:name w:val="heading 1"/>
    <w:basedOn w:val="Normal"/>
    <w:next w:val="Normal"/>
    <w:link w:val="Heading1Char"/>
    <w:uiPriority w:val="9"/>
    <w:qFormat/>
    <w:rsid w:val="00253EB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53EB0"/>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253EB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53EB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253EB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253EB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253EB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253EB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253EB0"/>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53EB0"/>
    <w:pPr>
      <w:spacing w:after="0" w:line="240" w:lineRule="auto"/>
    </w:pPr>
  </w:style>
  <w:style w:type="character" w:customStyle="1" w:styleId="NoSpacingChar">
    <w:name w:val="No Spacing Char"/>
    <w:basedOn w:val="DefaultParagraphFont"/>
    <w:link w:val="NoSpacing"/>
    <w:uiPriority w:val="1"/>
    <w:rsid w:val="00253EB0"/>
  </w:style>
  <w:style w:type="character" w:customStyle="1" w:styleId="Heading1Char">
    <w:name w:val="Heading 1 Char"/>
    <w:basedOn w:val="DefaultParagraphFont"/>
    <w:link w:val="Heading1"/>
    <w:uiPriority w:val="9"/>
    <w:rsid w:val="00253EB0"/>
    <w:rPr>
      <w:smallCaps/>
      <w:spacing w:val="5"/>
      <w:sz w:val="32"/>
      <w:szCs w:val="32"/>
    </w:rPr>
  </w:style>
  <w:style w:type="character" w:customStyle="1" w:styleId="Heading2Char">
    <w:name w:val="Heading 2 Char"/>
    <w:basedOn w:val="DefaultParagraphFont"/>
    <w:link w:val="Heading2"/>
    <w:uiPriority w:val="9"/>
    <w:rsid w:val="00253EB0"/>
    <w:rPr>
      <w:smallCaps/>
      <w:spacing w:val="5"/>
      <w:sz w:val="28"/>
      <w:szCs w:val="28"/>
    </w:rPr>
  </w:style>
  <w:style w:type="character" w:customStyle="1" w:styleId="Heading3Char">
    <w:name w:val="Heading 3 Char"/>
    <w:basedOn w:val="DefaultParagraphFont"/>
    <w:link w:val="Heading3"/>
    <w:uiPriority w:val="9"/>
    <w:semiHidden/>
    <w:rsid w:val="00253EB0"/>
    <w:rPr>
      <w:smallCaps/>
      <w:spacing w:val="5"/>
      <w:sz w:val="24"/>
      <w:szCs w:val="24"/>
    </w:rPr>
  </w:style>
  <w:style w:type="character" w:customStyle="1" w:styleId="Heading4Char">
    <w:name w:val="Heading 4 Char"/>
    <w:basedOn w:val="DefaultParagraphFont"/>
    <w:link w:val="Heading4"/>
    <w:uiPriority w:val="9"/>
    <w:semiHidden/>
    <w:rsid w:val="00253EB0"/>
    <w:rPr>
      <w:smallCaps/>
      <w:spacing w:val="10"/>
      <w:sz w:val="22"/>
      <w:szCs w:val="22"/>
    </w:rPr>
  </w:style>
  <w:style w:type="character" w:customStyle="1" w:styleId="Heading5Char">
    <w:name w:val="Heading 5 Char"/>
    <w:basedOn w:val="DefaultParagraphFont"/>
    <w:link w:val="Heading5"/>
    <w:uiPriority w:val="9"/>
    <w:semiHidden/>
    <w:rsid w:val="00253EB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253EB0"/>
    <w:rPr>
      <w:smallCaps/>
      <w:color w:val="ED7D31" w:themeColor="accent2"/>
      <w:spacing w:val="5"/>
      <w:sz w:val="22"/>
    </w:rPr>
  </w:style>
  <w:style w:type="character" w:customStyle="1" w:styleId="Heading7Char">
    <w:name w:val="Heading 7 Char"/>
    <w:basedOn w:val="DefaultParagraphFont"/>
    <w:link w:val="Heading7"/>
    <w:uiPriority w:val="9"/>
    <w:semiHidden/>
    <w:rsid w:val="00253EB0"/>
    <w:rPr>
      <w:b/>
      <w:smallCaps/>
      <w:color w:val="ED7D31" w:themeColor="accent2"/>
      <w:spacing w:val="10"/>
    </w:rPr>
  </w:style>
  <w:style w:type="character" w:customStyle="1" w:styleId="Heading8Char">
    <w:name w:val="Heading 8 Char"/>
    <w:basedOn w:val="DefaultParagraphFont"/>
    <w:link w:val="Heading8"/>
    <w:uiPriority w:val="9"/>
    <w:semiHidden/>
    <w:rsid w:val="00253EB0"/>
    <w:rPr>
      <w:b/>
      <w:i/>
      <w:smallCaps/>
      <w:color w:val="C45911" w:themeColor="accent2" w:themeShade="BF"/>
    </w:rPr>
  </w:style>
  <w:style w:type="character" w:customStyle="1" w:styleId="Heading9Char">
    <w:name w:val="Heading 9 Char"/>
    <w:basedOn w:val="DefaultParagraphFont"/>
    <w:link w:val="Heading9"/>
    <w:uiPriority w:val="9"/>
    <w:semiHidden/>
    <w:rsid w:val="00253EB0"/>
    <w:rPr>
      <w:b/>
      <w:i/>
      <w:smallCaps/>
      <w:color w:val="823B0B" w:themeColor="accent2" w:themeShade="7F"/>
    </w:rPr>
  </w:style>
  <w:style w:type="paragraph" w:styleId="Caption">
    <w:name w:val="caption"/>
    <w:basedOn w:val="Normal"/>
    <w:next w:val="Normal"/>
    <w:uiPriority w:val="35"/>
    <w:semiHidden/>
    <w:unhideWhenUsed/>
    <w:qFormat/>
    <w:rsid w:val="00253EB0"/>
    <w:rPr>
      <w:b/>
      <w:bCs/>
      <w:caps/>
      <w:sz w:val="16"/>
      <w:szCs w:val="18"/>
    </w:rPr>
  </w:style>
  <w:style w:type="paragraph" w:styleId="Title">
    <w:name w:val="Title"/>
    <w:basedOn w:val="Normal"/>
    <w:next w:val="Normal"/>
    <w:link w:val="TitleChar"/>
    <w:uiPriority w:val="10"/>
    <w:qFormat/>
    <w:rsid w:val="00253EB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253EB0"/>
    <w:rPr>
      <w:smallCaps/>
      <w:sz w:val="48"/>
      <w:szCs w:val="48"/>
    </w:rPr>
  </w:style>
  <w:style w:type="paragraph" w:styleId="Subtitle">
    <w:name w:val="Subtitle"/>
    <w:basedOn w:val="Normal"/>
    <w:next w:val="Normal"/>
    <w:link w:val="SubtitleChar"/>
    <w:uiPriority w:val="11"/>
    <w:qFormat/>
    <w:rsid w:val="00253EB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253EB0"/>
    <w:rPr>
      <w:rFonts w:asciiTheme="majorHAnsi" w:eastAsiaTheme="majorEastAsia" w:hAnsiTheme="majorHAnsi" w:cstheme="majorBidi"/>
      <w:szCs w:val="22"/>
    </w:rPr>
  </w:style>
  <w:style w:type="character" w:styleId="Strong">
    <w:name w:val="Strong"/>
    <w:uiPriority w:val="22"/>
    <w:qFormat/>
    <w:rsid w:val="00253EB0"/>
    <w:rPr>
      <w:b/>
      <w:color w:val="ED7D31" w:themeColor="accent2"/>
    </w:rPr>
  </w:style>
  <w:style w:type="character" w:styleId="Emphasis">
    <w:name w:val="Emphasis"/>
    <w:uiPriority w:val="20"/>
    <w:qFormat/>
    <w:rsid w:val="00253EB0"/>
    <w:rPr>
      <w:b/>
      <w:i/>
      <w:spacing w:val="10"/>
    </w:rPr>
  </w:style>
  <w:style w:type="paragraph" w:styleId="ListParagraph">
    <w:name w:val="List Paragraph"/>
    <w:basedOn w:val="Normal"/>
    <w:uiPriority w:val="34"/>
    <w:qFormat/>
    <w:rsid w:val="00253EB0"/>
    <w:pPr>
      <w:ind w:left="720"/>
      <w:contextualSpacing/>
    </w:pPr>
  </w:style>
  <w:style w:type="paragraph" w:styleId="Quote">
    <w:name w:val="Quote"/>
    <w:basedOn w:val="Normal"/>
    <w:next w:val="Normal"/>
    <w:link w:val="QuoteChar"/>
    <w:uiPriority w:val="29"/>
    <w:qFormat/>
    <w:rsid w:val="00253EB0"/>
    <w:rPr>
      <w:i/>
    </w:rPr>
  </w:style>
  <w:style w:type="character" w:customStyle="1" w:styleId="QuoteChar">
    <w:name w:val="Quote Char"/>
    <w:basedOn w:val="DefaultParagraphFont"/>
    <w:link w:val="Quote"/>
    <w:uiPriority w:val="29"/>
    <w:rsid w:val="00253EB0"/>
    <w:rPr>
      <w:i/>
    </w:rPr>
  </w:style>
  <w:style w:type="paragraph" w:styleId="IntenseQuote">
    <w:name w:val="Intense Quote"/>
    <w:basedOn w:val="Normal"/>
    <w:next w:val="Normal"/>
    <w:link w:val="IntenseQuoteChar"/>
    <w:uiPriority w:val="30"/>
    <w:qFormat/>
    <w:rsid w:val="00253EB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253EB0"/>
    <w:rPr>
      <w:b/>
      <w:i/>
      <w:color w:val="FFFFFF" w:themeColor="background1"/>
      <w:shd w:val="clear" w:color="auto" w:fill="ED7D31" w:themeFill="accent2"/>
    </w:rPr>
  </w:style>
  <w:style w:type="character" w:styleId="SubtleEmphasis">
    <w:name w:val="Subtle Emphasis"/>
    <w:uiPriority w:val="19"/>
    <w:qFormat/>
    <w:rsid w:val="00253EB0"/>
    <w:rPr>
      <w:i/>
    </w:rPr>
  </w:style>
  <w:style w:type="character" w:styleId="IntenseEmphasis">
    <w:name w:val="Intense Emphasis"/>
    <w:uiPriority w:val="21"/>
    <w:qFormat/>
    <w:rsid w:val="00253EB0"/>
    <w:rPr>
      <w:b/>
      <w:i/>
      <w:color w:val="ED7D31" w:themeColor="accent2"/>
      <w:spacing w:val="10"/>
    </w:rPr>
  </w:style>
  <w:style w:type="character" w:styleId="SubtleReference">
    <w:name w:val="Subtle Reference"/>
    <w:uiPriority w:val="31"/>
    <w:qFormat/>
    <w:rsid w:val="00253EB0"/>
    <w:rPr>
      <w:b/>
    </w:rPr>
  </w:style>
  <w:style w:type="character" w:styleId="IntenseReference">
    <w:name w:val="Intense Reference"/>
    <w:uiPriority w:val="32"/>
    <w:qFormat/>
    <w:rsid w:val="00253EB0"/>
    <w:rPr>
      <w:b/>
      <w:bCs/>
      <w:smallCaps/>
      <w:spacing w:val="5"/>
      <w:sz w:val="22"/>
      <w:szCs w:val="22"/>
      <w:u w:val="single"/>
    </w:rPr>
  </w:style>
  <w:style w:type="character" w:styleId="BookTitle">
    <w:name w:val="Book Title"/>
    <w:uiPriority w:val="33"/>
    <w:qFormat/>
    <w:rsid w:val="00253EB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253EB0"/>
    <w:pPr>
      <w:outlineLvl w:val="9"/>
    </w:pPr>
  </w:style>
  <w:style w:type="table" w:styleId="TableGrid">
    <w:name w:val="Table Grid"/>
    <w:basedOn w:val="TableNormal"/>
    <w:uiPriority w:val="39"/>
    <w:rsid w:val="00E75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F5338"/>
    <w:pPr>
      <w:spacing w:before="120" w:after="120"/>
      <w:jc w:val="left"/>
    </w:pPr>
    <w:rPr>
      <w:rFonts w:cstheme="minorHAnsi"/>
      <w:b/>
      <w:bCs/>
      <w:caps/>
    </w:rPr>
  </w:style>
  <w:style w:type="paragraph" w:styleId="TOC2">
    <w:name w:val="toc 2"/>
    <w:basedOn w:val="Normal"/>
    <w:next w:val="Normal"/>
    <w:autoRedefine/>
    <w:uiPriority w:val="39"/>
    <w:unhideWhenUsed/>
    <w:rsid w:val="00CF5338"/>
    <w:pPr>
      <w:spacing w:after="0"/>
      <w:ind w:left="200"/>
      <w:jc w:val="left"/>
    </w:pPr>
    <w:rPr>
      <w:rFonts w:cstheme="minorHAnsi"/>
      <w:smallCaps/>
    </w:rPr>
  </w:style>
  <w:style w:type="paragraph" w:styleId="TOC3">
    <w:name w:val="toc 3"/>
    <w:basedOn w:val="Normal"/>
    <w:next w:val="Normal"/>
    <w:autoRedefine/>
    <w:uiPriority w:val="39"/>
    <w:semiHidden/>
    <w:unhideWhenUsed/>
    <w:rsid w:val="00CF5338"/>
    <w:pPr>
      <w:spacing w:after="0"/>
      <w:ind w:left="400"/>
      <w:jc w:val="left"/>
    </w:pPr>
    <w:rPr>
      <w:rFonts w:cstheme="minorHAnsi"/>
      <w:i/>
      <w:iCs/>
    </w:rPr>
  </w:style>
  <w:style w:type="paragraph" w:styleId="TOC4">
    <w:name w:val="toc 4"/>
    <w:basedOn w:val="Normal"/>
    <w:next w:val="Normal"/>
    <w:autoRedefine/>
    <w:uiPriority w:val="39"/>
    <w:semiHidden/>
    <w:unhideWhenUsed/>
    <w:rsid w:val="00CF5338"/>
    <w:pPr>
      <w:spacing w:after="0"/>
      <w:ind w:left="600"/>
      <w:jc w:val="left"/>
    </w:pPr>
    <w:rPr>
      <w:rFonts w:cstheme="minorHAnsi"/>
      <w:sz w:val="18"/>
      <w:szCs w:val="18"/>
    </w:rPr>
  </w:style>
  <w:style w:type="paragraph" w:styleId="TOC5">
    <w:name w:val="toc 5"/>
    <w:basedOn w:val="Normal"/>
    <w:next w:val="Normal"/>
    <w:autoRedefine/>
    <w:uiPriority w:val="39"/>
    <w:semiHidden/>
    <w:unhideWhenUsed/>
    <w:rsid w:val="00CF5338"/>
    <w:pPr>
      <w:spacing w:after="0"/>
      <w:ind w:left="800"/>
      <w:jc w:val="left"/>
    </w:pPr>
    <w:rPr>
      <w:rFonts w:cstheme="minorHAnsi"/>
      <w:sz w:val="18"/>
      <w:szCs w:val="18"/>
    </w:rPr>
  </w:style>
  <w:style w:type="paragraph" w:styleId="TOC6">
    <w:name w:val="toc 6"/>
    <w:basedOn w:val="Normal"/>
    <w:next w:val="Normal"/>
    <w:autoRedefine/>
    <w:uiPriority w:val="39"/>
    <w:semiHidden/>
    <w:unhideWhenUsed/>
    <w:rsid w:val="00CF5338"/>
    <w:pPr>
      <w:spacing w:after="0"/>
      <w:ind w:left="1000"/>
      <w:jc w:val="left"/>
    </w:pPr>
    <w:rPr>
      <w:rFonts w:cstheme="minorHAnsi"/>
      <w:sz w:val="18"/>
      <w:szCs w:val="18"/>
    </w:rPr>
  </w:style>
  <w:style w:type="paragraph" w:styleId="TOC7">
    <w:name w:val="toc 7"/>
    <w:basedOn w:val="Normal"/>
    <w:next w:val="Normal"/>
    <w:autoRedefine/>
    <w:uiPriority w:val="39"/>
    <w:semiHidden/>
    <w:unhideWhenUsed/>
    <w:rsid w:val="00CF5338"/>
    <w:pPr>
      <w:spacing w:after="0"/>
      <w:ind w:left="1200"/>
      <w:jc w:val="left"/>
    </w:pPr>
    <w:rPr>
      <w:rFonts w:cstheme="minorHAnsi"/>
      <w:sz w:val="18"/>
      <w:szCs w:val="18"/>
    </w:rPr>
  </w:style>
  <w:style w:type="paragraph" w:styleId="TOC8">
    <w:name w:val="toc 8"/>
    <w:basedOn w:val="Normal"/>
    <w:next w:val="Normal"/>
    <w:autoRedefine/>
    <w:uiPriority w:val="39"/>
    <w:semiHidden/>
    <w:unhideWhenUsed/>
    <w:rsid w:val="00CF5338"/>
    <w:pPr>
      <w:spacing w:after="0"/>
      <w:ind w:left="1400"/>
      <w:jc w:val="left"/>
    </w:pPr>
    <w:rPr>
      <w:rFonts w:cstheme="minorHAnsi"/>
      <w:sz w:val="18"/>
      <w:szCs w:val="18"/>
    </w:rPr>
  </w:style>
  <w:style w:type="paragraph" w:styleId="TOC9">
    <w:name w:val="toc 9"/>
    <w:basedOn w:val="Normal"/>
    <w:next w:val="Normal"/>
    <w:autoRedefine/>
    <w:uiPriority w:val="39"/>
    <w:semiHidden/>
    <w:unhideWhenUsed/>
    <w:rsid w:val="00CF5338"/>
    <w:pPr>
      <w:spacing w:after="0"/>
      <w:ind w:left="1600"/>
      <w:jc w:val="left"/>
    </w:pPr>
    <w:rPr>
      <w:rFonts w:cstheme="minorHAnsi"/>
      <w:sz w:val="18"/>
      <w:szCs w:val="18"/>
    </w:rPr>
  </w:style>
  <w:style w:type="character" w:styleId="Hyperlink">
    <w:name w:val="Hyperlink"/>
    <w:basedOn w:val="DefaultParagraphFont"/>
    <w:uiPriority w:val="99"/>
    <w:unhideWhenUsed/>
    <w:rsid w:val="007F310C"/>
    <w:rPr>
      <w:color w:val="0563C1" w:themeColor="hyperlink"/>
      <w:u w:val="single"/>
    </w:rPr>
  </w:style>
  <w:style w:type="paragraph" w:styleId="Footer">
    <w:name w:val="footer"/>
    <w:basedOn w:val="Normal"/>
    <w:link w:val="FooterChar"/>
    <w:uiPriority w:val="99"/>
    <w:unhideWhenUsed/>
    <w:rsid w:val="00D37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133"/>
  </w:style>
  <w:style w:type="character" w:styleId="PageNumber">
    <w:name w:val="page number"/>
    <w:basedOn w:val="DefaultParagraphFont"/>
    <w:uiPriority w:val="99"/>
    <w:semiHidden/>
    <w:unhideWhenUsed/>
    <w:rsid w:val="00D37133"/>
  </w:style>
  <w:style w:type="paragraph" w:styleId="NormalWeb">
    <w:name w:val="Normal (Web)"/>
    <w:basedOn w:val="Normal"/>
    <w:uiPriority w:val="99"/>
    <w:semiHidden/>
    <w:unhideWhenUsed/>
    <w:rsid w:val="00A33B5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33B58"/>
    <w:rPr>
      <w:color w:val="954F72" w:themeColor="followedHyperlink"/>
      <w:u w:val="single"/>
    </w:rPr>
  </w:style>
  <w:style w:type="character" w:styleId="UnresolvedMention">
    <w:name w:val="Unresolved Mention"/>
    <w:basedOn w:val="DefaultParagraphFont"/>
    <w:uiPriority w:val="99"/>
    <w:semiHidden/>
    <w:unhideWhenUsed/>
    <w:rsid w:val="007379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27743">
      <w:bodyDiv w:val="1"/>
      <w:marLeft w:val="0"/>
      <w:marRight w:val="0"/>
      <w:marTop w:val="0"/>
      <w:marBottom w:val="0"/>
      <w:divBdr>
        <w:top w:val="none" w:sz="0" w:space="0" w:color="auto"/>
        <w:left w:val="none" w:sz="0" w:space="0" w:color="auto"/>
        <w:bottom w:val="none" w:sz="0" w:space="0" w:color="auto"/>
        <w:right w:val="none" w:sz="0" w:space="0" w:color="auto"/>
      </w:divBdr>
    </w:div>
    <w:div w:id="877932999">
      <w:bodyDiv w:val="1"/>
      <w:marLeft w:val="0"/>
      <w:marRight w:val="0"/>
      <w:marTop w:val="0"/>
      <w:marBottom w:val="0"/>
      <w:divBdr>
        <w:top w:val="none" w:sz="0" w:space="0" w:color="auto"/>
        <w:left w:val="none" w:sz="0" w:space="0" w:color="auto"/>
        <w:bottom w:val="none" w:sz="0" w:space="0" w:color="auto"/>
        <w:right w:val="none" w:sz="0" w:space="0" w:color="auto"/>
      </w:divBdr>
      <w:divsChild>
        <w:div w:id="1353536228">
          <w:marLeft w:val="0"/>
          <w:marRight w:val="0"/>
          <w:marTop w:val="0"/>
          <w:marBottom w:val="0"/>
          <w:divBdr>
            <w:top w:val="none" w:sz="0" w:space="0" w:color="auto"/>
            <w:left w:val="none" w:sz="0" w:space="0" w:color="auto"/>
            <w:bottom w:val="none" w:sz="0" w:space="0" w:color="auto"/>
            <w:right w:val="none" w:sz="0" w:space="0" w:color="auto"/>
          </w:divBdr>
        </w:div>
        <w:div w:id="85612023">
          <w:marLeft w:val="0"/>
          <w:marRight w:val="0"/>
          <w:marTop w:val="0"/>
          <w:marBottom w:val="0"/>
          <w:divBdr>
            <w:top w:val="none" w:sz="0" w:space="0" w:color="auto"/>
            <w:left w:val="none" w:sz="0" w:space="0" w:color="auto"/>
            <w:bottom w:val="none" w:sz="0" w:space="0" w:color="auto"/>
            <w:right w:val="none" w:sz="0" w:space="0" w:color="auto"/>
          </w:divBdr>
        </w:div>
        <w:div w:id="33583318">
          <w:marLeft w:val="0"/>
          <w:marRight w:val="0"/>
          <w:marTop w:val="0"/>
          <w:marBottom w:val="0"/>
          <w:divBdr>
            <w:top w:val="none" w:sz="0" w:space="0" w:color="auto"/>
            <w:left w:val="none" w:sz="0" w:space="0" w:color="auto"/>
            <w:bottom w:val="none" w:sz="0" w:space="0" w:color="auto"/>
            <w:right w:val="none" w:sz="0" w:space="0" w:color="auto"/>
          </w:divBdr>
        </w:div>
        <w:div w:id="1796410156">
          <w:marLeft w:val="0"/>
          <w:marRight w:val="0"/>
          <w:marTop w:val="0"/>
          <w:marBottom w:val="0"/>
          <w:divBdr>
            <w:top w:val="none" w:sz="0" w:space="0" w:color="auto"/>
            <w:left w:val="none" w:sz="0" w:space="0" w:color="auto"/>
            <w:bottom w:val="none" w:sz="0" w:space="0" w:color="auto"/>
            <w:right w:val="none" w:sz="0" w:space="0" w:color="auto"/>
          </w:divBdr>
        </w:div>
      </w:divsChild>
    </w:div>
    <w:div w:id="1419447401">
      <w:bodyDiv w:val="1"/>
      <w:marLeft w:val="0"/>
      <w:marRight w:val="0"/>
      <w:marTop w:val="0"/>
      <w:marBottom w:val="0"/>
      <w:divBdr>
        <w:top w:val="none" w:sz="0" w:space="0" w:color="auto"/>
        <w:left w:val="none" w:sz="0" w:space="0" w:color="auto"/>
        <w:bottom w:val="none" w:sz="0" w:space="0" w:color="auto"/>
        <w:right w:val="none" w:sz="0" w:space="0" w:color="auto"/>
      </w:divBdr>
    </w:div>
    <w:div w:id="1472555205">
      <w:bodyDiv w:val="1"/>
      <w:marLeft w:val="0"/>
      <w:marRight w:val="0"/>
      <w:marTop w:val="0"/>
      <w:marBottom w:val="0"/>
      <w:divBdr>
        <w:top w:val="none" w:sz="0" w:space="0" w:color="auto"/>
        <w:left w:val="none" w:sz="0" w:space="0" w:color="auto"/>
        <w:bottom w:val="none" w:sz="0" w:space="0" w:color="auto"/>
        <w:right w:val="none" w:sz="0" w:space="0" w:color="auto"/>
      </w:divBdr>
      <w:divsChild>
        <w:div w:id="875774799">
          <w:marLeft w:val="0"/>
          <w:marRight w:val="0"/>
          <w:marTop w:val="0"/>
          <w:marBottom w:val="0"/>
          <w:divBdr>
            <w:top w:val="none" w:sz="0" w:space="0" w:color="auto"/>
            <w:left w:val="none" w:sz="0" w:space="0" w:color="auto"/>
            <w:bottom w:val="none" w:sz="0" w:space="0" w:color="auto"/>
            <w:right w:val="none" w:sz="0" w:space="0" w:color="auto"/>
          </w:divBdr>
          <w:divsChild>
            <w:div w:id="33626949">
              <w:marLeft w:val="0"/>
              <w:marRight w:val="0"/>
              <w:marTop w:val="0"/>
              <w:marBottom w:val="0"/>
              <w:divBdr>
                <w:top w:val="none" w:sz="0" w:space="0" w:color="auto"/>
                <w:left w:val="none" w:sz="0" w:space="0" w:color="auto"/>
                <w:bottom w:val="none" w:sz="0" w:space="0" w:color="auto"/>
                <w:right w:val="none" w:sz="0" w:space="0" w:color="auto"/>
              </w:divBdr>
              <w:divsChild>
                <w:div w:id="2118018068">
                  <w:marLeft w:val="0"/>
                  <w:marRight w:val="0"/>
                  <w:marTop w:val="0"/>
                  <w:marBottom w:val="0"/>
                  <w:divBdr>
                    <w:top w:val="none" w:sz="0" w:space="0" w:color="auto"/>
                    <w:left w:val="none" w:sz="0" w:space="0" w:color="auto"/>
                    <w:bottom w:val="none" w:sz="0" w:space="0" w:color="auto"/>
                    <w:right w:val="none" w:sz="0" w:space="0" w:color="auto"/>
                  </w:divBdr>
                  <w:divsChild>
                    <w:div w:id="15792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6949">
      <w:bodyDiv w:val="1"/>
      <w:marLeft w:val="0"/>
      <w:marRight w:val="0"/>
      <w:marTop w:val="0"/>
      <w:marBottom w:val="0"/>
      <w:divBdr>
        <w:top w:val="none" w:sz="0" w:space="0" w:color="auto"/>
        <w:left w:val="none" w:sz="0" w:space="0" w:color="auto"/>
        <w:bottom w:val="none" w:sz="0" w:space="0" w:color="auto"/>
        <w:right w:val="none" w:sz="0" w:space="0" w:color="auto"/>
      </w:divBdr>
    </w:div>
    <w:div w:id="2121877902">
      <w:bodyDiv w:val="1"/>
      <w:marLeft w:val="0"/>
      <w:marRight w:val="0"/>
      <w:marTop w:val="0"/>
      <w:marBottom w:val="0"/>
      <w:divBdr>
        <w:top w:val="none" w:sz="0" w:space="0" w:color="auto"/>
        <w:left w:val="none" w:sz="0" w:space="0" w:color="auto"/>
        <w:bottom w:val="none" w:sz="0" w:space="0" w:color="auto"/>
        <w:right w:val="none" w:sz="0" w:space="0" w:color="auto"/>
      </w:divBdr>
      <w:divsChild>
        <w:div w:id="1999071014">
          <w:marLeft w:val="0"/>
          <w:marRight w:val="0"/>
          <w:marTop w:val="100"/>
          <w:marBottom w:val="100"/>
          <w:divBdr>
            <w:top w:val="none" w:sz="0" w:space="0" w:color="auto"/>
            <w:left w:val="none" w:sz="0" w:space="0" w:color="auto"/>
            <w:bottom w:val="none" w:sz="0" w:space="0" w:color="auto"/>
            <w:right w:val="none" w:sz="0" w:space="0" w:color="auto"/>
          </w:divBdr>
          <w:divsChild>
            <w:div w:id="320893429">
              <w:marLeft w:val="0"/>
              <w:marRight w:val="0"/>
              <w:marTop w:val="0"/>
              <w:marBottom w:val="0"/>
              <w:divBdr>
                <w:top w:val="none" w:sz="0" w:space="0" w:color="auto"/>
                <w:left w:val="none" w:sz="0" w:space="0" w:color="auto"/>
                <w:bottom w:val="none" w:sz="0" w:space="0" w:color="auto"/>
                <w:right w:val="none" w:sz="0" w:space="0" w:color="auto"/>
              </w:divBdr>
              <w:divsChild>
                <w:div w:id="890075919">
                  <w:marLeft w:val="0"/>
                  <w:marRight w:val="0"/>
                  <w:marTop w:val="0"/>
                  <w:marBottom w:val="0"/>
                  <w:divBdr>
                    <w:top w:val="none" w:sz="0" w:space="0" w:color="auto"/>
                    <w:left w:val="none" w:sz="0" w:space="0" w:color="auto"/>
                    <w:bottom w:val="none" w:sz="0" w:space="0" w:color="auto"/>
                    <w:right w:val="none" w:sz="0" w:space="0" w:color="auto"/>
                  </w:divBdr>
                  <w:divsChild>
                    <w:div w:id="1626932142">
                      <w:marLeft w:val="0"/>
                      <w:marRight w:val="0"/>
                      <w:marTop w:val="450"/>
                      <w:marBottom w:val="450"/>
                      <w:divBdr>
                        <w:top w:val="none" w:sz="0" w:space="0" w:color="auto"/>
                        <w:left w:val="none" w:sz="0" w:space="0" w:color="auto"/>
                        <w:bottom w:val="none" w:sz="0" w:space="0" w:color="auto"/>
                        <w:right w:val="none" w:sz="0" w:space="0" w:color="auto"/>
                      </w:divBdr>
                      <w:divsChild>
                        <w:div w:id="722023026">
                          <w:marLeft w:val="0"/>
                          <w:marRight w:val="0"/>
                          <w:marTop w:val="0"/>
                          <w:marBottom w:val="0"/>
                          <w:divBdr>
                            <w:top w:val="none" w:sz="0" w:space="0" w:color="auto"/>
                            <w:left w:val="none" w:sz="0" w:space="0" w:color="auto"/>
                            <w:bottom w:val="none" w:sz="0" w:space="0" w:color="auto"/>
                            <w:right w:val="none" w:sz="0" w:space="0" w:color="auto"/>
                          </w:divBdr>
                          <w:divsChild>
                            <w:div w:id="1873881309">
                              <w:marLeft w:val="0"/>
                              <w:marRight w:val="0"/>
                              <w:marTop w:val="0"/>
                              <w:marBottom w:val="0"/>
                              <w:divBdr>
                                <w:top w:val="none" w:sz="0" w:space="0" w:color="auto"/>
                                <w:left w:val="none" w:sz="0" w:space="0" w:color="auto"/>
                                <w:bottom w:val="none" w:sz="0" w:space="0" w:color="auto"/>
                                <w:right w:val="none" w:sz="0" w:space="0" w:color="auto"/>
                              </w:divBdr>
                              <w:divsChild>
                                <w:div w:id="251471467">
                                  <w:marLeft w:val="0"/>
                                  <w:marRight w:val="0"/>
                                  <w:marTop w:val="0"/>
                                  <w:marBottom w:val="0"/>
                                  <w:divBdr>
                                    <w:top w:val="none" w:sz="0" w:space="0" w:color="auto"/>
                                    <w:left w:val="none" w:sz="0" w:space="0" w:color="auto"/>
                                    <w:bottom w:val="none" w:sz="0" w:space="0" w:color="auto"/>
                                    <w:right w:val="none" w:sz="0" w:space="0" w:color="auto"/>
                                  </w:divBdr>
                                  <w:divsChild>
                                    <w:div w:id="1557547764">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sChild>
                            </w:div>
                          </w:divsChild>
                        </w:div>
                      </w:divsChild>
                    </w:div>
                  </w:divsChild>
                </w:div>
              </w:divsChild>
            </w:div>
          </w:divsChild>
        </w:div>
        <w:div w:id="9447770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matplotlib.org/"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youtube.com/watch?v=VVkfSNwJOwc"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forms.google.com/" TargetMode="External"/><Relationship Id="rId33" Type="http://schemas.openxmlformats.org/officeDocument/2006/relationships/hyperlink" Target="https://www.youtube.com/watch?v=xdtzPHZXrVc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dmin@admin.com" TargetMode="External"/><Relationship Id="rId24" Type="http://schemas.openxmlformats.org/officeDocument/2006/relationships/hyperlink" Target="https://octopus.do/sitemap/resource/generator" TargetMode="External"/><Relationship Id="rId32" Type="http://schemas.openxmlformats.org/officeDocument/2006/relationships/hyperlink" Target="https://www.youtube.com/@technobroad691"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3js.org/" TargetMode="External"/><Relationship Id="rId28" Type="http://schemas.openxmlformats.org/officeDocument/2006/relationships/hyperlink" Target="https://www.qualtrics.com/" TargetMode="External"/><Relationship Id="rId36" Type="http://schemas.openxmlformats.org/officeDocument/2006/relationships/footer" Target="footer1.xml"/><Relationship Id="rId10" Type="http://schemas.openxmlformats.org/officeDocument/2006/relationships/hyperlink" Target="mailto:mihir@admin.com" TargetMode="External"/><Relationship Id="rId19" Type="http://schemas.openxmlformats.org/officeDocument/2006/relationships/image" Target="media/image8.png"/><Relationship Id="rId31" Type="http://schemas.openxmlformats.org/officeDocument/2006/relationships/hyperlink" Target="https://www.typeform.com/" TargetMode="External"/><Relationship Id="rId4" Type="http://schemas.openxmlformats.org/officeDocument/2006/relationships/settings" Target="settings.xml"/><Relationship Id="rId9" Type="http://schemas.openxmlformats.org/officeDocument/2006/relationships/hyperlink" Target="http://localhost/SurveyPro/index.ph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andas.pydata.org/" TargetMode="External"/><Relationship Id="rId30" Type="http://schemas.openxmlformats.org/officeDocument/2006/relationships/hyperlink" Target="https://www.surveymonkey.com/" TargetMode="External"/><Relationship Id="rId35" Type="http://schemas.openxmlformats.org/officeDocument/2006/relationships/hyperlink" Target="https://www.creative-tim.com/product/now-ui-dashboard" TargetMode="External"/><Relationship Id="rId8" Type="http://schemas.openxmlformats.org/officeDocument/2006/relationships/hyperlink" Target="http://localhost/SurveyPro/admin/index.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2B663-BA16-2949-AAAF-87D3A8327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12</Pages>
  <Words>1989</Words>
  <Characters>11341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Human computer interaction design</vt:lpstr>
    </vt:vector>
  </TitlesOfParts>
  <Company>Date: October 2, 2023</Company>
  <LinksUpToDate>false</LinksUpToDate>
  <CharactersWithSpaces>13304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interaction design</dc:title>
  <dc:subject/>
  <dc:creator>Mihirkumar Dilipbhai Patel          T00681063</dc:creator>
  <cp:keywords/>
  <dc:description/>
  <cp:lastModifiedBy>MihirKumar Dilipbhai Patel</cp:lastModifiedBy>
  <cp:revision>895</cp:revision>
  <dcterms:created xsi:type="dcterms:W3CDTF">2023-09-21T02:37:00Z</dcterms:created>
  <dcterms:modified xsi:type="dcterms:W3CDTF">2024-04-26T16:59:00Z</dcterms:modified>
</cp:coreProperties>
</file>