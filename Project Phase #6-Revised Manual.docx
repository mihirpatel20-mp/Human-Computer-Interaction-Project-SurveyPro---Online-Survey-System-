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4029629"/>
        <w:docPartObj>
          <w:docPartGallery w:val="Cover Pages"/>
          <w:docPartUnique/>
        </w:docPartObj>
      </w:sdtPr>
      <w:sdtContent>
        <w:p w14:paraId="51723746" w14:textId="18406F8C" w:rsidR="005C35DB" w:rsidRDefault="005C35DB">
          <w:r>
            <w:rPr>
              <w:noProof/>
            </w:rPr>
            <mc:AlternateContent>
              <mc:Choice Requires="wpg">
                <w:drawing>
                  <wp:anchor distT="0" distB="0" distL="114300" distR="114300" simplePos="0" relativeHeight="251660288" behindDoc="0" locked="0" layoutInCell="1" allowOverlap="1" wp14:anchorId="500F240B" wp14:editId="7B0408AD">
                    <wp:simplePos x="0" y="0"/>
                    <wp:positionH relativeFrom="page">
                      <wp:align>left</wp:align>
                    </wp:positionH>
                    <wp:positionV relativeFrom="page">
                      <wp:align>top</wp:align>
                    </wp:positionV>
                    <wp:extent cx="6382512" cy="3401568"/>
                    <wp:effectExtent l="0" t="0" r="0" b="8890"/>
                    <wp:wrapNone/>
                    <wp:docPr id="459" name="Group 459"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44546A"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02064902" w14:textId="2DE9A9F8" w:rsidR="005C35DB" w:rsidRDefault="0087251D">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p w14:paraId="0A1F66B6" w14:textId="77777777" w:rsidR="00F26E0F" w:rsidRDefault="00000000" w:rsidP="005C35DB">
                                  <w:pPr>
                                    <w:pStyle w:val="NoSpacing"/>
                                    <w:spacing w:line="216" w:lineRule="auto"/>
                                    <w:rPr>
                                      <w:rFonts w:asciiTheme="majorHAnsi" w:hAnsiTheme="majorHAnsi"/>
                                      <w:b/>
                                      <w:bCs/>
                                      <w:caps/>
                                      <w:color w:val="44546A" w:themeColor="text2"/>
                                      <w:sz w:val="36"/>
                                      <w:szCs w:val="36"/>
                                    </w:rPr>
                                  </w:pPr>
                                  <w:sdt>
                                    <w:sdtPr>
                                      <w:rPr>
                                        <w:rFonts w:asciiTheme="majorHAnsi" w:hAnsiTheme="majorHAnsi"/>
                                        <w:caps/>
                                        <w:color w:val="44546A" w:themeColor="text2"/>
                                        <w:sz w:val="52"/>
                                        <w:szCs w:val="52"/>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r w:rsidR="00F26E0F" w:rsidRPr="00F26E0F">
                                        <w:rPr>
                                          <w:rFonts w:asciiTheme="majorHAnsi" w:hAnsiTheme="majorHAnsi"/>
                                          <w:caps/>
                                          <w:color w:val="44546A" w:themeColor="text2"/>
                                          <w:sz w:val="52"/>
                                          <w:szCs w:val="52"/>
                                        </w:rPr>
                                        <w:t>Human computer interaction design</w:t>
                                      </w:r>
                                    </w:sdtContent>
                                  </w:sdt>
                                  <w:r w:rsidR="005C35DB" w:rsidRPr="005C35DB">
                                    <w:rPr>
                                      <w:rFonts w:asciiTheme="majorHAnsi" w:hAnsiTheme="majorHAnsi"/>
                                      <w:b/>
                                      <w:bCs/>
                                      <w:caps/>
                                      <w:color w:val="44546A" w:themeColor="text2"/>
                                      <w:sz w:val="36"/>
                                      <w:szCs w:val="36"/>
                                    </w:rPr>
                                    <w:t xml:space="preserve"> </w:t>
                                  </w:r>
                                </w:p>
                                <w:p w14:paraId="65032F83" w14:textId="66C1A824" w:rsidR="005C35DB" w:rsidRPr="00426B77" w:rsidRDefault="005C35DB" w:rsidP="00B83DD7">
                                  <w:pPr>
                                    <w:pStyle w:val="NoSpacing"/>
                                    <w:spacing w:line="216" w:lineRule="auto"/>
                                    <w:jc w:val="left"/>
                                    <w:rPr>
                                      <w:rFonts w:asciiTheme="majorHAnsi" w:hAnsiTheme="majorHAnsi"/>
                                      <w:caps/>
                                      <w:color w:val="44546A" w:themeColor="text2"/>
                                      <w:sz w:val="36"/>
                                      <w:szCs w:val="36"/>
                                    </w:rPr>
                                  </w:pPr>
                                  <w:r>
                                    <w:rPr>
                                      <w:rFonts w:asciiTheme="majorHAnsi" w:hAnsiTheme="majorHAnsi"/>
                                      <w:b/>
                                      <w:bCs/>
                                      <w:caps/>
                                      <w:color w:val="44546A" w:themeColor="text2"/>
                                      <w:sz w:val="36"/>
                                      <w:szCs w:val="36"/>
                                    </w:rPr>
                                    <w:t xml:space="preserve">Phase </w:t>
                                  </w:r>
                                  <w:r w:rsidRPr="002360CE">
                                    <w:rPr>
                                      <w:rFonts w:asciiTheme="majorHAnsi" w:hAnsiTheme="majorHAnsi"/>
                                      <w:b/>
                                      <w:bCs/>
                                      <w:caps/>
                                      <w:color w:val="44546A" w:themeColor="text2"/>
                                      <w:sz w:val="36"/>
                                      <w:szCs w:val="36"/>
                                    </w:rPr>
                                    <w:t>#</w:t>
                                  </w:r>
                                  <w:r w:rsidR="00771538">
                                    <w:rPr>
                                      <w:rFonts w:asciiTheme="majorHAnsi" w:hAnsiTheme="majorHAnsi"/>
                                      <w:b/>
                                      <w:bCs/>
                                      <w:caps/>
                                      <w:color w:val="44546A" w:themeColor="text2"/>
                                      <w:sz w:val="36"/>
                                      <w:szCs w:val="36"/>
                                    </w:rPr>
                                    <w:t>6</w:t>
                                  </w:r>
                                  <w:r>
                                    <w:rPr>
                                      <w:rFonts w:asciiTheme="majorHAnsi" w:hAnsiTheme="majorHAnsi"/>
                                      <w:b/>
                                      <w:bCs/>
                                      <w:caps/>
                                      <w:color w:val="44546A" w:themeColor="text2"/>
                                      <w:sz w:val="36"/>
                                      <w:szCs w:val="36"/>
                                    </w:rPr>
                                    <w:t xml:space="preserve">– </w:t>
                                  </w:r>
                                  <w:r w:rsidR="00771538">
                                    <w:rPr>
                                      <w:rFonts w:asciiTheme="majorHAnsi" w:hAnsiTheme="majorHAnsi"/>
                                      <w:b/>
                                      <w:bCs/>
                                      <w:caps/>
                                      <w:color w:val="44546A" w:themeColor="text2"/>
                                      <w:sz w:val="36"/>
                                      <w:szCs w:val="36"/>
                                    </w:rPr>
                                    <w:t xml:space="preserve">REVISED MANUAL </w:t>
                                  </w:r>
                                  <w:r w:rsidR="00E96048">
                                    <w:rPr>
                                      <w:rFonts w:asciiTheme="majorHAnsi" w:hAnsiTheme="majorHAnsi"/>
                                      <w:b/>
                                      <w:bCs/>
                                      <w:caps/>
                                      <w:color w:val="44546A" w:themeColor="text2"/>
                                      <w:sz w:val="36"/>
                                      <w:szCs w:val="36"/>
                                    </w:rPr>
                                    <w:t>for SUrveypro, an</w:t>
                                  </w:r>
                                  <w:r w:rsidR="00B83DD7">
                                    <w:rPr>
                                      <w:rFonts w:asciiTheme="majorHAnsi" w:hAnsiTheme="majorHAnsi"/>
                                      <w:b/>
                                      <w:bCs/>
                                      <w:caps/>
                                      <w:color w:val="44546A" w:themeColor="text2"/>
                                      <w:sz w:val="36"/>
                                      <w:szCs w:val="36"/>
                                    </w:rPr>
                                    <w:t xml:space="preserve"> </w:t>
                                  </w:r>
                                  <w:r w:rsidR="00E96048">
                                    <w:rPr>
                                      <w:rFonts w:asciiTheme="majorHAnsi" w:hAnsiTheme="majorHAnsi"/>
                                      <w:b/>
                                      <w:bCs/>
                                      <w:caps/>
                                      <w:color w:val="44546A" w:themeColor="text2"/>
                                      <w:sz w:val="36"/>
                                      <w:szCs w:val="36"/>
                                    </w:rPr>
                                    <w:t>online survey system</w:t>
                                  </w:r>
                                </w:p>
                                <w:p w14:paraId="462B8F18" w14:textId="4642A1AF" w:rsidR="005C35DB" w:rsidRDefault="005C35DB">
                                  <w:pPr>
                                    <w:pStyle w:val="NoSpacing"/>
                                    <w:spacing w:line="216" w:lineRule="auto"/>
                                    <w:rPr>
                                      <w:rFonts w:asciiTheme="majorHAnsi" w:hAnsiTheme="majorHAnsi"/>
                                      <w:caps/>
                                      <w:color w:val="44546A" w:themeColor="text2"/>
                                      <w:sz w:val="96"/>
                                      <w:szCs w:val="96"/>
                                    </w:rPr>
                                  </w:pPr>
                                </w:p>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0F240B" id="Group 459" o:spid="_x0000_s1026" alt="Title: Title and subtitle with crop mark graphic" style="position:absolute;left:0;text-align:left;margin-left:0;margin-top:0;width:502.55pt;height:267.85pt;z-index:251660288;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VKTxXwUAAMQ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">
                    <v:group id="Group 460" o:spid="_x0000_s1027"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28"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44546a [3215]" stroked="f">
                        <v:path arrowok="t" o:connecttype="custom" o:connectlocs="266700,2867025;0,2867025;0,0;2133600,0;2133600,261938;266700,261938;266700,2867025" o:connectangles="0,0,0,0,0,0,0"/>
                      </v:shape>
                      <v:rect id="Rectangle 462" o:spid="_x0000_s1029"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" filled="f" stroked="f" strokeweight="1pt"/>
                    </v:group>
                    <v:shapetype id="_x0000_t202" coordsize="21600,21600" o:spt="202" path="m,l,21600r21600,l21600,xe">
                      <v:stroke joinstyle="miter"/>
                      <v:path gradientshapeok="t" o:connecttype="rect"/>
                    </v:shapetype>
                    <v:shape id="Text Box 463" o:spid="_x0000_s1030"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44546A" w:themeColor="text2"/>
                                <w:spacing w:val="10"/>
                                <w:sz w:val="36"/>
                                <w:szCs w:val="36"/>
                              </w:rPr>
                              <w:alias w:val="Subtitle"/>
                              <w:tag w:val=""/>
                              <w:id w:val="-925647391"/>
                              <w:showingPlcHdr/>
                              <w:dataBinding w:prefixMappings="xmlns:ns0='http://purl.org/dc/elements/1.1/' xmlns:ns1='http://schemas.openxmlformats.org/package/2006/metadata/core-properties' " w:xpath="/ns1:coreProperties[1]/ns0:subject[1]" w:storeItemID="{6C3C8BC8-F283-45AE-878A-BAB7291924A1}"/>
                              <w15:appearance w15:val="hidden"/>
                              <w:text/>
                            </w:sdtPr>
                            <w:sdtContent>
                              <w:p w14:paraId="02064902" w14:textId="2DE9A9F8" w:rsidR="005C35DB" w:rsidRDefault="0087251D">
                                <w:pPr>
                                  <w:pStyle w:val="NoSpacing"/>
                                  <w:spacing w:after="240" w:line="216" w:lineRule="auto"/>
                                  <w:rPr>
                                    <w:rFonts w:asciiTheme="majorHAnsi" w:hAnsiTheme="majorHAnsi"/>
                                    <w:color w:val="44546A" w:themeColor="text2"/>
                                    <w:spacing w:val="10"/>
                                    <w:sz w:val="36"/>
                                    <w:szCs w:val="36"/>
                                  </w:rPr>
                                </w:pPr>
                                <w:r>
                                  <w:rPr>
                                    <w:rFonts w:asciiTheme="majorHAnsi" w:hAnsiTheme="majorHAnsi"/>
                                    <w:color w:val="44546A" w:themeColor="text2"/>
                                    <w:spacing w:val="10"/>
                                    <w:sz w:val="36"/>
                                    <w:szCs w:val="36"/>
                                  </w:rPr>
                                  <w:t xml:space="preserve">     </w:t>
                                </w:r>
                              </w:p>
                            </w:sdtContent>
                          </w:sdt>
                          <w:p w14:paraId="0A1F66B6" w14:textId="77777777" w:rsidR="00F26E0F" w:rsidRDefault="00000000" w:rsidP="005C35DB">
                            <w:pPr>
                              <w:pStyle w:val="NoSpacing"/>
                              <w:spacing w:line="216" w:lineRule="auto"/>
                              <w:rPr>
                                <w:rFonts w:asciiTheme="majorHAnsi" w:hAnsiTheme="majorHAnsi"/>
                                <w:b/>
                                <w:bCs/>
                                <w:caps/>
                                <w:color w:val="44546A" w:themeColor="text2"/>
                                <w:sz w:val="36"/>
                                <w:szCs w:val="36"/>
                              </w:rPr>
                            </w:pPr>
                            <w:sdt>
                              <w:sdtPr>
                                <w:rPr>
                                  <w:rFonts w:asciiTheme="majorHAnsi" w:hAnsiTheme="majorHAnsi"/>
                                  <w:caps/>
                                  <w:color w:val="44546A" w:themeColor="text2"/>
                                  <w:sz w:val="52"/>
                                  <w:szCs w:val="52"/>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Content>
                                <w:r w:rsidR="00F26E0F" w:rsidRPr="00F26E0F">
                                  <w:rPr>
                                    <w:rFonts w:asciiTheme="majorHAnsi" w:hAnsiTheme="majorHAnsi"/>
                                    <w:caps/>
                                    <w:color w:val="44546A" w:themeColor="text2"/>
                                    <w:sz w:val="52"/>
                                    <w:szCs w:val="52"/>
                                  </w:rPr>
                                  <w:t>Human computer interaction design</w:t>
                                </w:r>
                              </w:sdtContent>
                            </w:sdt>
                            <w:r w:rsidR="005C35DB" w:rsidRPr="005C35DB">
                              <w:rPr>
                                <w:rFonts w:asciiTheme="majorHAnsi" w:hAnsiTheme="majorHAnsi"/>
                                <w:b/>
                                <w:bCs/>
                                <w:caps/>
                                <w:color w:val="44546A" w:themeColor="text2"/>
                                <w:sz w:val="36"/>
                                <w:szCs w:val="36"/>
                              </w:rPr>
                              <w:t xml:space="preserve"> </w:t>
                            </w:r>
                          </w:p>
                          <w:p w14:paraId="65032F83" w14:textId="66C1A824" w:rsidR="005C35DB" w:rsidRPr="00426B77" w:rsidRDefault="005C35DB" w:rsidP="00B83DD7">
                            <w:pPr>
                              <w:pStyle w:val="NoSpacing"/>
                              <w:spacing w:line="216" w:lineRule="auto"/>
                              <w:jc w:val="left"/>
                              <w:rPr>
                                <w:rFonts w:asciiTheme="majorHAnsi" w:hAnsiTheme="majorHAnsi"/>
                                <w:caps/>
                                <w:color w:val="44546A" w:themeColor="text2"/>
                                <w:sz w:val="36"/>
                                <w:szCs w:val="36"/>
                              </w:rPr>
                            </w:pPr>
                            <w:r>
                              <w:rPr>
                                <w:rFonts w:asciiTheme="majorHAnsi" w:hAnsiTheme="majorHAnsi"/>
                                <w:b/>
                                <w:bCs/>
                                <w:caps/>
                                <w:color w:val="44546A" w:themeColor="text2"/>
                                <w:sz w:val="36"/>
                                <w:szCs w:val="36"/>
                              </w:rPr>
                              <w:t xml:space="preserve">Phase </w:t>
                            </w:r>
                            <w:r w:rsidRPr="002360CE">
                              <w:rPr>
                                <w:rFonts w:asciiTheme="majorHAnsi" w:hAnsiTheme="majorHAnsi"/>
                                <w:b/>
                                <w:bCs/>
                                <w:caps/>
                                <w:color w:val="44546A" w:themeColor="text2"/>
                                <w:sz w:val="36"/>
                                <w:szCs w:val="36"/>
                              </w:rPr>
                              <w:t>#</w:t>
                            </w:r>
                            <w:r w:rsidR="00771538">
                              <w:rPr>
                                <w:rFonts w:asciiTheme="majorHAnsi" w:hAnsiTheme="majorHAnsi"/>
                                <w:b/>
                                <w:bCs/>
                                <w:caps/>
                                <w:color w:val="44546A" w:themeColor="text2"/>
                                <w:sz w:val="36"/>
                                <w:szCs w:val="36"/>
                              </w:rPr>
                              <w:t>6</w:t>
                            </w:r>
                            <w:r>
                              <w:rPr>
                                <w:rFonts w:asciiTheme="majorHAnsi" w:hAnsiTheme="majorHAnsi"/>
                                <w:b/>
                                <w:bCs/>
                                <w:caps/>
                                <w:color w:val="44546A" w:themeColor="text2"/>
                                <w:sz w:val="36"/>
                                <w:szCs w:val="36"/>
                              </w:rPr>
                              <w:t xml:space="preserve">– </w:t>
                            </w:r>
                            <w:r w:rsidR="00771538">
                              <w:rPr>
                                <w:rFonts w:asciiTheme="majorHAnsi" w:hAnsiTheme="majorHAnsi"/>
                                <w:b/>
                                <w:bCs/>
                                <w:caps/>
                                <w:color w:val="44546A" w:themeColor="text2"/>
                                <w:sz w:val="36"/>
                                <w:szCs w:val="36"/>
                              </w:rPr>
                              <w:t xml:space="preserve">REVISED MANUAL </w:t>
                            </w:r>
                            <w:r w:rsidR="00E96048">
                              <w:rPr>
                                <w:rFonts w:asciiTheme="majorHAnsi" w:hAnsiTheme="majorHAnsi"/>
                                <w:b/>
                                <w:bCs/>
                                <w:caps/>
                                <w:color w:val="44546A" w:themeColor="text2"/>
                                <w:sz w:val="36"/>
                                <w:szCs w:val="36"/>
                              </w:rPr>
                              <w:t>for SUrveypro, an</w:t>
                            </w:r>
                            <w:r w:rsidR="00B83DD7">
                              <w:rPr>
                                <w:rFonts w:asciiTheme="majorHAnsi" w:hAnsiTheme="majorHAnsi"/>
                                <w:b/>
                                <w:bCs/>
                                <w:caps/>
                                <w:color w:val="44546A" w:themeColor="text2"/>
                                <w:sz w:val="36"/>
                                <w:szCs w:val="36"/>
                              </w:rPr>
                              <w:t xml:space="preserve"> </w:t>
                            </w:r>
                            <w:r w:rsidR="00E96048">
                              <w:rPr>
                                <w:rFonts w:asciiTheme="majorHAnsi" w:hAnsiTheme="majorHAnsi"/>
                                <w:b/>
                                <w:bCs/>
                                <w:caps/>
                                <w:color w:val="44546A" w:themeColor="text2"/>
                                <w:sz w:val="36"/>
                                <w:szCs w:val="36"/>
                              </w:rPr>
                              <w:t>online survey system</w:t>
                            </w:r>
                          </w:p>
                          <w:p w14:paraId="462B8F18" w14:textId="4642A1AF" w:rsidR="005C35DB" w:rsidRDefault="005C35DB">
                            <w:pPr>
                              <w:pStyle w:val="NoSpacing"/>
                              <w:spacing w:line="216" w:lineRule="auto"/>
                              <w:rPr>
                                <w:rFonts w:asciiTheme="majorHAnsi" w:hAnsiTheme="majorHAnsi"/>
                                <w:caps/>
                                <w:color w:val="44546A" w:themeColor="text2"/>
                                <w:sz w:val="96"/>
                                <w:szCs w:val="96"/>
                              </w:rPr>
                            </w:pPr>
                          </w:p>
                        </w:txbxContent>
                      </v:textbox>
                    </v:shape>
                    <w10:wrap anchorx="page" anchory="page"/>
                  </v:group>
                </w:pict>
              </mc:Fallback>
            </mc:AlternateContent>
          </w:r>
          <w:r>
            <w:rPr>
              <w:noProof/>
            </w:rPr>
            <mc:AlternateContent>
              <mc:Choice Requires="wps">
                <w:drawing>
                  <wp:anchor distT="0" distB="0" distL="114300" distR="114300" simplePos="0" relativeHeight="251659264" behindDoc="1" locked="0" layoutInCell="1" allowOverlap="1" wp14:anchorId="7E548CCC" wp14:editId="0CAA56F0">
                    <wp:simplePos x="0" y="0"/>
                    <wp:positionH relativeFrom="page">
                      <wp:align>center</wp:align>
                    </wp:positionH>
                    <wp:positionV relativeFrom="page">
                      <wp:align>center</wp:align>
                    </wp:positionV>
                    <wp:extent cx="7315200" cy="9601200"/>
                    <wp:effectExtent l="0" t="0" r="1270" b="5715"/>
                    <wp:wrapNone/>
                    <wp:docPr id="464" name="Rectangle 464"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6F46689F" id="Rectangle 464"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7e6e6 [3214]" stroked="f">
                    <w10:wrap anchorx="page" anchory="page"/>
                  </v:rect>
                </w:pict>
              </mc:Fallback>
            </mc:AlternateContent>
          </w:r>
        </w:p>
        <w:p w14:paraId="413A2AD1" w14:textId="7DD5ED28" w:rsidR="005C35DB" w:rsidRDefault="005C35DB">
          <w:r>
            <w:br w:type="page"/>
          </w:r>
        </w:p>
      </w:sdtContent>
    </w:sdt>
    <w:sdt>
      <w:sdtPr>
        <w:rPr>
          <w:smallCaps w:val="0"/>
          <w:spacing w:val="0"/>
          <w:sz w:val="20"/>
          <w:szCs w:val="20"/>
        </w:rPr>
        <w:id w:val="1001325749"/>
        <w:docPartObj>
          <w:docPartGallery w:val="Table of Contents"/>
          <w:docPartUnique/>
        </w:docPartObj>
      </w:sdtPr>
      <w:sdtEndPr>
        <w:rPr>
          <w:b/>
          <w:bCs/>
          <w:noProof/>
        </w:rPr>
      </w:sdtEndPr>
      <w:sdtContent>
        <w:p w14:paraId="1E5FFF32" w14:textId="1A7F39C5" w:rsidR="00755D17" w:rsidRDefault="00755D17">
          <w:pPr>
            <w:pStyle w:val="TOCHeading"/>
          </w:pPr>
          <w:r>
            <w:t>Table of Contents</w:t>
          </w:r>
        </w:p>
        <w:p w14:paraId="77D929AE" w14:textId="6E2B4160" w:rsidR="00755D17" w:rsidRDefault="00755D17">
          <w:pPr>
            <w:pStyle w:val="TOC2"/>
            <w:tabs>
              <w:tab w:val="right" w:leader="dot" w:pos="9350"/>
            </w:tabs>
            <w:rPr>
              <w:rFonts w:cstheme="minorBidi"/>
              <w:smallCaps w:val="0"/>
              <w:noProof/>
              <w:sz w:val="24"/>
              <w:szCs w:val="24"/>
            </w:rPr>
          </w:pPr>
          <w:r>
            <w:fldChar w:fldCharType="begin"/>
          </w:r>
          <w:r>
            <w:instrText xml:space="preserve"> TOC \o "1-3" \h \z \u </w:instrText>
          </w:r>
          <w:r>
            <w:fldChar w:fldCharType="separate"/>
          </w:r>
          <w:hyperlink w:anchor="_Toc148090314" w:history="1">
            <w:r w:rsidRPr="00A6520F">
              <w:rPr>
                <w:rStyle w:val="Hyperlink"/>
                <w:rFonts w:ascii="Times New Roman" w:hAnsi="Times New Roman" w:cs="Times New Roman"/>
                <w:b/>
                <w:bCs/>
                <w:noProof/>
              </w:rPr>
              <w:t>Hardware Requirements</w:t>
            </w:r>
            <w:r>
              <w:rPr>
                <w:noProof/>
                <w:webHidden/>
              </w:rPr>
              <w:tab/>
            </w:r>
            <w:r>
              <w:rPr>
                <w:noProof/>
                <w:webHidden/>
              </w:rPr>
              <w:fldChar w:fldCharType="begin"/>
            </w:r>
            <w:r>
              <w:rPr>
                <w:noProof/>
                <w:webHidden/>
              </w:rPr>
              <w:instrText xml:space="preserve"> PAGEREF _Toc148090314 \h </w:instrText>
            </w:r>
            <w:r>
              <w:rPr>
                <w:noProof/>
                <w:webHidden/>
              </w:rPr>
            </w:r>
            <w:r>
              <w:rPr>
                <w:noProof/>
                <w:webHidden/>
              </w:rPr>
              <w:fldChar w:fldCharType="separate"/>
            </w:r>
            <w:r>
              <w:rPr>
                <w:noProof/>
                <w:webHidden/>
              </w:rPr>
              <w:t>2</w:t>
            </w:r>
            <w:r>
              <w:rPr>
                <w:noProof/>
                <w:webHidden/>
              </w:rPr>
              <w:fldChar w:fldCharType="end"/>
            </w:r>
          </w:hyperlink>
        </w:p>
        <w:p w14:paraId="6120DEF0" w14:textId="71703D16" w:rsidR="00755D17" w:rsidRDefault="00000000">
          <w:pPr>
            <w:pStyle w:val="TOC2"/>
            <w:tabs>
              <w:tab w:val="right" w:leader="dot" w:pos="9350"/>
            </w:tabs>
            <w:rPr>
              <w:rFonts w:cstheme="minorBidi"/>
              <w:smallCaps w:val="0"/>
              <w:noProof/>
              <w:sz w:val="24"/>
              <w:szCs w:val="24"/>
            </w:rPr>
          </w:pPr>
          <w:hyperlink w:anchor="_Toc148090315" w:history="1">
            <w:r w:rsidR="00755D17" w:rsidRPr="00A6520F">
              <w:rPr>
                <w:rStyle w:val="Hyperlink"/>
                <w:rFonts w:ascii="Times New Roman" w:hAnsi="Times New Roman" w:cs="Times New Roman"/>
                <w:b/>
                <w:bCs/>
                <w:noProof/>
              </w:rPr>
              <w:t>Software Requirements</w:t>
            </w:r>
            <w:r w:rsidR="00755D17">
              <w:rPr>
                <w:noProof/>
                <w:webHidden/>
              </w:rPr>
              <w:tab/>
            </w:r>
            <w:r w:rsidR="00755D17">
              <w:rPr>
                <w:noProof/>
                <w:webHidden/>
              </w:rPr>
              <w:fldChar w:fldCharType="begin"/>
            </w:r>
            <w:r w:rsidR="00755D17">
              <w:rPr>
                <w:noProof/>
                <w:webHidden/>
              </w:rPr>
              <w:instrText xml:space="preserve"> PAGEREF _Toc148090315 \h </w:instrText>
            </w:r>
            <w:r w:rsidR="00755D17">
              <w:rPr>
                <w:noProof/>
                <w:webHidden/>
              </w:rPr>
            </w:r>
            <w:r w:rsidR="00755D17">
              <w:rPr>
                <w:noProof/>
                <w:webHidden/>
              </w:rPr>
              <w:fldChar w:fldCharType="separate"/>
            </w:r>
            <w:r w:rsidR="00755D17">
              <w:rPr>
                <w:noProof/>
                <w:webHidden/>
              </w:rPr>
              <w:t>2</w:t>
            </w:r>
            <w:r w:rsidR="00755D17">
              <w:rPr>
                <w:noProof/>
                <w:webHidden/>
              </w:rPr>
              <w:fldChar w:fldCharType="end"/>
            </w:r>
          </w:hyperlink>
        </w:p>
        <w:p w14:paraId="4515783A" w14:textId="08213915" w:rsidR="00755D17" w:rsidRDefault="00000000">
          <w:pPr>
            <w:pStyle w:val="TOC1"/>
            <w:tabs>
              <w:tab w:val="right" w:leader="dot" w:pos="9350"/>
            </w:tabs>
            <w:rPr>
              <w:rFonts w:cstheme="minorBidi"/>
              <w:b w:val="0"/>
              <w:bCs w:val="0"/>
              <w:caps w:val="0"/>
              <w:noProof/>
              <w:sz w:val="24"/>
              <w:szCs w:val="24"/>
            </w:rPr>
          </w:pPr>
          <w:hyperlink w:anchor="_Toc148090316" w:history="1">
            <w:r w:rsidR="00755D17" w:rsidRPr="00A6520F">
              <w:rPr>
                <w:rStyle w:val="Hyperlink"/>
                <w:rFonts w:ascii="Times New Roman" w:hAnsi="Times New Roman" w:cs="Times New Roman"/>
                <w:noProof/>
              </w:rPr>
              <w:t>Installation Instructions for SurveyPro</w:t>
            </w:r>
            <w:r w:rsidR="00755D17">
              <w:rPr>
                <w:noProof/>
                <w:webHidden/>
              </w:rPr>
              <w:tab/>
            </w:r>
            <w:r w:rsidR="00755D17">
              <w:rPr>
                <w:noProof/>
                <w:webHidden/>
              </w:rPr>
              <w:fldChar w:fldCharType="begin"/>
            </w:r>
            <w:r w:rsidR="00755D17">
              <w:rPr>
                <w:noProof/>
                <w:webHidden/>
              </w:rPr>
              <w:instrText xml:space="preserve"> PAGEREF _Toc148090316 \h </w:instrText>
            </w:r>
            <w:r w:rsidR="00755D17">
              <w:rPr>
                <w:noProof/>
                <w:webHidden/>
              </w:rPr>
            </w:r>
            <w:r w:rsidR="00755D17">
              <w:rPr>
                <w:noProof/>
                <w:webHidden/>
              </w:rPr>
              <w:fldChar w:fldCharType="separate"/>
            </w:r>
            <w:r w:rsidR="00755D17">
              <w:rPr>
                <w:noProof/>
                <w:webHidden/>
              </w:rPr>
              <w:t>2</w:t>
            </w:r>
            <w:r w:rsidR="00755D17">
              <w:rPr>
                <w:noProof/>
                <w:webHidden/>
              </w:rPr>
              <w:fldChar w:fldCharType="end"/>
            </w:r>
          </w:hyperlink>
        </w:p>
        <w:p w14:paraId="63B21725" w14:textId="2B0BCABC" w:rsidR="00755D17" w:rsidRDefault="00000000">
          <w:pPr>
            <w:pStyle w:val="TOC2"/>
            <w:tabs>
              <w:tab w:val="right" w:leader="dot" w:pos="9350"/>
            </w:tabs>
            <w:rPr>
              <w:rFonts w:cstheme="minorBidi"/>
              <w:smallCaps w:val="0"/>
              <w:noProof/>
              <w:sz w:val="24"/>
              <w:szCs w:val="24"/>
            </w:rPr>
          </w:pPr>
          <w:hyperlink w:anchor="_Toc148090317" w:history="1">
            <w:r w:rsidR="00755D17" w:rsidRPr="00A6520F">
              <w:rPr>
                <w:rStyle w:val="Hyperlink"/>
                <w:rFonts w:ascii="Times New Roman" w:hAnsi="Times New Roman" w:cs="Times New Roman"/>
                <w:b/>
                <w:bCs/>
                <w:noProof/>
              </w:rPr>
              <w:t>Extraction of ZIP file</w:t>
            </w:r>
            <w:r w:rsidR="00755D17">
              <w:rPr>
                <w:noProof/>
                <w:webHidden/>
              </w:rPr>
              <w:tab/>
            </w:r>
            <w:r w:rsidR="00755D17">
              <w:rPr>
                <w:noProof/>
                <w:webHidden/>
              </w:rPr>
              <w:fldChar w:fldCharType="begin"/>
            </w:r>
            <w:r w:rsidR="00755D17">
              <w:rPr>
                <w:noProof/>
                <w:webHidden/>
              </w:rPr>
              <w:instrText xml:space="preserve"> PAGEREF _Toc148090317 \h </w:instrText>
            </w:r>
            <w:r w:rsidR="00755D17">
              <w:rPr>
                <w:noProof/>
                <w:webHidden/>
              </w:rPr>
            </w:r>
            <w:r w:rsidR="00755D17">
              <w:rPr>
                <w:noProof/>
                <w:webHidden/>
              </w:rPr>
              <w:fldChar w:fldCharType="separate"/>
            </w:r>
            <w:r w:rsidR="00755D17">
              <w:rPr>
                <w:noProof/>
                <w:webHidden/>
              </w:rPr>
              <w:t>2</w:t>
            </w:r>
            <w:r w:rsidR="00755D17">
              <w:rPr>
                <w:noProof/>
                <w:webHidden/>
              </w:rPr>
              <w:fldChar w:fldCharType="end"/>
            </w:r>
          </w:hyperlink>
        </w:p>
        <w:p w14:paraId="422ECA9F" w14:textId="18F05409" w:rsidR="00755D17" w:rsidRDefault="00000000">
          <w:pPr>
            <w:pStyle w:val="TOC1"/>
            <w:tabs>
              <w:tab w:val="right" w:leader="dot" w:pos="9350"/>
            </w:tabs>
            <w:rPr>
              <w:rFonts w:cstheme="minorBidi"/>
              <w:b w:val="0"/>
              <w:bCs w:val="0"/>
              <w:caps w:val="0"/>
              <w:noProof/>
              <w:sz w:val="24"/>
              <w:szCs w:val="24"/>
            </w:rPr>
          </w:pPr>
          <w:hyperlink w:anchor="_Toc148090318" w:history="1">
            <w:r w:rsidR="00755D17" w:rsidRPr="00A6520F">
              <w:rPr>
                <w:rStyle w:val="Hyperlink"/>
                <w:rFonts w:ascii="Times New Roman" w:hAnsi="Times New Roman" w:cs="Times New Roman"/>
                <w:noProof/>
              </w:rPr>
              <w:t>Operation Instructions for SurveyPro</w:t>
            </w:r>
            <w:r w:rsidR="00755D17">
              <w:rPr>
                <w:noProof/>
                <w:webHidden/>
              </w:rPr>
              <w:tab/>
            </w:r>
            <w:r w:rsidR="00755D17">
              <w:rPr>
                <w:noProof/>
                <w:webHidden/>
              </w:rPr>
              <w:fldChar w:fldCharType="begin"/>
            </w:r>
            <w:r w:rsidR="00755D17">
              <w:rPr>
                <w:noProof/>
                <w:webHidden/>
              </w:rPr>
              <w:instrText xml:space="preserve"> PAGEREF _Toc148090318 \h </w:instrText>
            </w:r>
            <w:r w:rsidR="00755D17">
              <w:rPr>
                <w:noProof/>
                <w:webHidden/>
              </w:rPr>
            </w:r>
            <w:r w:rsidR="00755D17">
              <w:rPr>
                <w:noProof/>
                <w:webHidden/>
              </w:rPr>
              <w:fldChar w:fldCharType="separate"/>
            </w:r>
            <w:r w:rsidR="00755D17">
              <w:rPr>
                <w:noProof/>
                <w:webHidden/>
              </w:rPr>
              <w:t>3</w:t>
            </w:r>
            <w:r w:rsidR="00755D17">
              <w:rPr>
                <w:noProof/>
                <w:webHidden/>
              </w:rPr>
              <w:fldChar w:fldCharType="end"/>
            </w:r>
          </w:hyperlink>
        </w:p>
        <w:p w14:paraId="182009FC" w14:textId="4AFBE346" w:rsidR="00755D17" w:rsidRDefault="00000000">
          <w:pPr>
            <w:pStyle w:val="TOC1"/>
            <w:tabs>
              <w:tab w:val="right" w:leader="dot" w:pos="9350"/>
            </w:tabs>
            <w:rPr>
              <w:rFonts w:cstheme="minorBidi"/>
              <w:b w:val="0"/>
              <w:bCs w:val="0"/>
              <w:caps w:val="0"/>
              <w:noProof/>
              <w:sz w:val="24"/>
              <w:szCs w:val="24"/>
            </w:rPr>
          </w:pPr>
          <w:hyperlink w:anchor="_Toc148090319" w:history="1">
            <w:r w:rsidR="00755D17" w:rsidRPr="00A6520F">
              <w:rPr>
                <w:rStyle w:val="Hyperlink"/>
                <w:rFonts w:ascii="Times New Roman" w:hAnsi="Times New Roman" w:cs="Times New Roman"/>
                <w:noProof/>
              </w:rPr>
              <w:t>Bibliography</w:t>
            </w:r>
            <w:r w:rsidR="00755D17">
              <w:rPr>
                <w:noProof/>
                <w:webHidden/>
              </w:rPr>
              <w:tab/>
            </w:r>
            <w:r w:rsidR="00755D17">
              <w:rPr>
                <w:noProof/>
                <w:webHidden/>
              </w:rPr>
              <w:fldChar w:fldCharType="begin"/>
            </w:r>
            <w:r w:rsidR="00755D17">
              <w:rPr>
                <w:noProof/>
                <w:webHidden/>
              </w:rPr>
              <w:instrText xml:space="preserve"> PAGEREF _Toc148090319 \h </w:instrText>
            </w:r>
            <w:r w:rsidR="00755D17">
              <w:rPr>
                <w:noProof/>
                <w:webHidden/>
              </w:rPr>
            </w:r>
            <w:r w:rsidR="00755D17">
              <w:rPr>
                <w:noProof/>
                <w:webHidden/>
              </w:rPr>
              <w:fldChar w:fldCharType="separate"/>
            </w:r>
            <w:r w:rsidR="00755D17">
              <w:rPr>
                <w:noProof/>
                <w:webHidden/>
              </w:rPr>
              <w:t>8</w:t>
            </w:r>
            <w:r w:rsidR="00755D17">
              <w:rPr>
                <w:noProof/>
                <w:webHidden/>
              </w:rPr>
              <w:fldChar w:fldCharType="end"/>
            </w:r>
          </w:hyperlink>
        </w:p>
        <w:p w14:paraId="63CDE127" w14:textId="3C4ABE9C" w:rsidR="00755D17" w:rsidRDefault="00755D17">
          <w:r>
            <w:rPr>
              <w:b/>
              <w:bCs/>
              <w:noProof/>
            </w:rPr>
            <w:fldChar w:fldCharType="end"/>
          </w:r>
        </w:p>
      </w:sdtContent>
    </w:sdt>
    <w:p w14:paraId="49863542" w14:textId="77777777" w:rsidR="0051335E" w:rsidRDefault="0051335E">
      <w:pPr>
        <w:rPr>
          <w:rFonts w:ascii="Times New Roman" w:hAnsi="Times New Roman" w:cs="Times New Roman"/>
          <w:b/>
          <w:bCs/>
          <w:sz w:val="32"/>
          <w:szCs w:val="32"/>
        </w:rPr>
      </w:pPr>
    </w:p>
    <w:p w14:paraId="2D3F86A0" w14:textId="77777777" w:rsidR="0051335E" w:rsidRDefault="0051335E">
      <w:pPr>
        <w:rPr>
          <w:rFonts w:ascii="Times New Roman" w:hAnsi="Times New Roman" w:cs="Times New Roman"/>
          <w:b/>
          <w:bCs/>
          <w:sz w:val="32"/>
          <w:szCs w:val="32"/>
        </w:rPr>
      </w:pPr>
      <w:r>
        <w:rPr>
          <w:rFonts w:ascii="Times New Roman" w:hAnsi="Times New Roman" w:cs="Times New Roman"/>
          <w:b/>
          <w:bCs/>
          <w:sz w:val="32"/>
          <w:szCs w:val="32"/>
        </w:rPr>
        <w:br w:type="page"/>
      </w:r>
    </w:p>
    <w:p w14:paraId="1D48349E" w14:textId="779D0151" w:rsidR="00A06D1D" w:rsidRPr="00A06D1D" w:rsidRDefault="00A06D1D" w:rsidP="00A06D1D">
      <w:pPr>
        <w:pStyle w:val="Heading2"/>
        <w:rPr>
          <w:rFonts w:ascii="Times New Roman" w:hAnsi="Times New Roman" w:cs="Times New Roman"/>
          <w:b/>
          <w:bCs/>
        </w:rPr>
      </w:pPr>
      <w:bookmarkStart w:id="0" w:name="_Toc148090314"/>
      <w:r w:rsidRPr="00A06D1D">
        <w:rPr>
          <w:rFonts w:ascii="Times New Roman" w:hAnsi="Times New Roman" w:cs="Times New Roman"/>
          <w:b/>
          <w:bCs/>
        </w:rPr>
        <w:lastRenderedPageBreak/>
        <w:t>Hardware Requirements</w:t>
      </w:r>
      <w:bookmarkEnd w:id="0"/>
    </w:p>
    <w:p w14:paraId="594FB4AB" w14:textId="5975E1B7" w:rsidR="007949F9" w:rsidRPr="007949F9" w:rsidRDefault="007949F9" w:rsidP="007949F9">
      <w:pPr>
        <w:pStyle w:val="ListParagraph"/>
        <w:numPr>
          <w:ilvl w:val="0"/>
          <w:numId w:val="18"/>
        </w:numPr>
        <w:autoSpaceDE w:val="0"/>
        <w:autoSpaceDN w:val="0"/>
        <w:adjustRightInd w:val="0"/>
        <w:spacing w:after="0" w:line="240" w:lineRule="auto"/>
        <w:jc w:val="left"/>
        <w:rPr>
          <w:rFonts w:ascii="Times New Roman" w:hAnsi="Times New Roman" w:cs="Times New Roman"/>
          <w:sz w:val="24"/>
          <w:szCs w:val="24"/>
          <w:lang w:val="en-US"/>
        </w:rPr>
      </w:pPr>
      <w:r w:rsidRPr="007949F9">
        <w:rPr>
          <w:rFonts w:ascii="Times New Roman" w:hAnsi="Times New Roman" w:cs="Times New Roman"/>
          <w:sz w:val="24"/>
          <w:szCs w:val="24"/>
          <w:lang w:val="en-US"/>
        </w:rPr>
        <w:t xml:space="preserve">You will need to have access to a computer or </w:t>
      </w:r>
      <w:r w:rsidR="004944A3" w:rsidRPr="007949F9">
        <w:rPr>
          <w:rFonts w:ascii="Times New Roman" w:hAnsi="Times New Roman" w:cs="Times New Roman"/>
          <w:sz w:val="24"/>
          <w:szCs w:val="24"/>
          <w:lang w:val="en-US"/>
        </w:rPr>
        <w:t>server in</w:t>
      </w:r>
      <w:r w:rsidRPr="007949F9">
        <w:rPr>
          <w:rFonts w:ascii="Times New Roman" w:hAnsi="Times New Roman" w:cs="Times New Roman"/>
          <w:sz w:val="24"/>
          <w:szCs w:val="24"/>
          <w:lang w:val="en-US"/>
        </w:rPr>
        <w:t xml:space="preserve"> order to host and run the SurveyPro website. You must be sure your hardware can support the anticipated load.</w:t>
      </w:r>
    </w:p>
    <w:p w14:paraId="61D2DD6F" w14:textId="77777777" w:rsidR="007949F9" w:rsidRPr="007949F9" w:rsidRDefault="007949F9" w:rsidP="007949F9">
      <w:pPr>
        <w:autoSpaceDE w:val="0"/>
        <w:autoSpaceDN w:val="0"/>
        <w:adjustRightInd w:val="0"/>
        <w:spacing w:after="0" w:line="240" w:lineRule="auto"/>
        <w:jc w:val="left"/>
        <w:rPr>
          <w:rFonts w:ascii="Times New Roman" w:hAnsi="Times New Roman" w:cs="Times New Roman"/>
          <w:sz w:val="24"/>
          <w:szCs w:val="24"/>
          <w:lang w:val="en-US"/>
        </w:rPr>
      </w:pPr>
    </w:p>
    <w:p w14:paraId="2826B338" w14:textId="7F212740" w:rsidR="00A06D1D" w:rsidRDefault="00A06D1D" w:rsidP="00A06D1D"/>
    <w:p w14:paraId="35EBAFA5" w14:textId="77777777" w:rsidR="007949F9" w:rsidRPr="00A06D1D" w:rsidRDefault="007949F9" w:rsidP="00A06D1D"/>
    <w:p w14:paraId="6D3E0F7C" w14:textId="4F673F79" w:rsidR="00A06D1D" w:rsidRPr="00A06D1D" w:rsidRDefault="00A06D1D" w:rsidP="00A06D1D">
      <w:pPr>
        <w:pStyle w:val="Heading2"/>
        <w:rPr>
          <w:rFonts w:ascii="Times New Roman" w:hAnsi="Times New Roman" w:cs="Times New Roman"/>
          <w:b/>
          <w:bCs/>
        </w:rPr>
      </w:pPr>
      <w:bookmarkStart w:id="1" w:name="_Toc148090315"/>
      <w:r w:rsidRPr="00A06D1D">
        <w:rPr>
          <w:rFonts w:ascii="Times New Roman" w:hAnsi="Times New Roman" w:cs="Times New Roman"/>
          <w:b/>
          <w:bCs/>
        </w:rPr>
        <w:t>Software Requirements</w:t>
      </w:r>
      <w:bookmarkEnd w:id="1"/>
    </w:p>
    <w:p w14:paraId="5B485F41" w14:textId="68821B08" w:rsidR="00D04593" w:rsidRDefault="007949F9" w:rsidP="007949F9">
      <w:pPr>
        <w:pStyle w:val="ListParagraph"/>
        <w:numPr>
          <w:ilvl w:val="0"/>
          <w:numId w:val="18"/>
        </w:numPr>
        <w:rPr>
          <w:rFonts w:ascii="Times New Roman" w:hAnsi="Times New Roman" w:cs="Times New Roman"/>
          <w:sz w:val="24"/>
          <w:szCs w:val="24"/>
        </w:rPr>
      </w:pPr>
      <w:r w:rsidRPr="007949F9">
        <w:rPr>
          <w:rFonts w:ascii="Times New Roman" w:hAnsi="Times New Roman" w:cs="Times New Roman"/>
          <w:sz w:val="24"/>
          <w:szCs w:val="24"/>
        </w:rPr>
        <w:t>To view and use the survey platform, users of SurveyPro must have a </w:t>
      </w:r>
      <w:r w:rsidR="009F77B9" w:rsidRPr="007949F9">
        <w:rPr>
          <w:rFonts w:ascii="Times New Roman" w:hAnsi="Times New Roman" w:cs="Times New Roman"/>
          <w:sz w:val="24"/>
          <w:szCs w:val="24"/>
        </w:rPr>
        <w:t>web browser</w:t>
      </w:r>
      <w:r w:rsidRPr="007949F9">
        <w:rPr>
          <w:rFonts w:ascii="Times New Roman" w:hAnsi="Times New Roman" w:cs="Times New Roman"/>
          <w:sz w:val="24"/>
          <w:szCs w:val="24"/>
        </w:rPr>
        <w:t xml:space="preserve"> which is compatible to the </w:t>
      </w:r>
      <w:r w:rsidR="006E16CF" w:rsidRPr="007949F9">
        <w:rPr>
          <w:rFonts w:ascii="Times New Roman" w:hAnsi="Times New Roman" w:cs="Times New Roman"/>
          <w:sz w:val="24"/>
          <w:szCs w:val="24"/>
        </w:rPr>
        <w:t>device</w:t>
      </w:r>
      <w:r w:rsidRPr="007949F9">
        <w:rPr>
          <w:rFonts w:ascii="Times New Roman" w:hAnsi="Times New Roman" w:cs="Times New Roman"/>
          <w:sz w:val="24"/>
          <w:szCs w:val="24"/>
        </w:rPr>
        <w:t xml:space="preserve"> such as Google Chrome, Mozilla Firefox, Microsoft Edge, and Safari.</w:t>
      </w:r>
      <w:r w:rsidR="009F77B9">
        <w:rPr>
          <w:rFonts w:ascii="Times New Roman" w:hAnsi="Times New Roman" w:cs="Times New Roman"/>
          <w:sz w:val="24"/>
          <w:szCs w:val="24"/>
        </w:rPr>
        <w:t xml:space="preserve"> Mostly preferred web browser to run the website is Safari.</w:t>
      </w:r>
    </w:p>
    <w:p w14:paraId="052B7C6B" w14:textId="09726663" w:rsidR="006E16CF" w:rsidRDefault="006E16CF" w:rsidP="006E16CF">
      <w:pPr>
        <w:pStyle w:val="ListParagraph"/>
        <w:numPr>
          <w:ilvl w:val="0"/>
          <w:numId w:val="18"/>
        </w:numPr>
        <w:autoSpaceDE w:val="0"/>
        <w:autoSpaceDN w:val="0"/>
        <w:adjustRightInd w:val="0"/>
        <w:spacing w:after="0" w:line="240" w:lineRule="auto"/>
        <w:jc w:val="left"/>
        <w:rPr>
          <w:rFonts w:ascii="Times New Roman" w:hAnsi="Times New Roman" w:cs="Times New Roman"/>
          <w:sz w:val="24"/>
          <w:szCs w:val="24"/>
          <w:lang w:val="en-US"/>
        </w:rPr>
      </w:pPr>
      <w:r w:rsidRPr="006E16CF">
        <w:rPr>
          <w:rFonts w:ascii="Times New Roman" w:hAnsi="Times New Roman" w:cs="Times New Roman"/>
          <w:sz w:val="24"/>
          <w:szCs w:val="24"/>
          <w:lang w:val="en-US"/>
        </w:rPr>
        <w:t xml:space="preserve">To upload and manage the </w:t>
      </w:r>
      <w:r w:rsidR="007B567C">
        <w:rPr>
          <w:rFonts w:ascii="Times New Roman" w:hAnsi="Times New Roman" w:cs="Times New Roman"/>
          <w:sz w:val="24"/>
          <w:szCs w:val="24"/>
          <w:lang w:val="en-US"/>
        </w:rPr>
        <w:t xml:space="preserve">PHP, </w:t>
      </w:r>
      <w:r w:rsidR="00857D92">
        <w:rPr>
          <w:rFonts w:ascii="Times New Roman" w:hAnsi="Times New Roman" w:cs="Times New Roman"/>
          <w:sz w:val="24"/>
          <w:szCs w:val="24"/>
          <w:lang w:val="en-US"/>
        </w:rPr>
        <w:t>MySQL</w:t>
      </w:r>
      <w:r w:rsidR="007B567C">
        <w:rPr>
          <w:rFonts w:ascii="Times New Roman" w:hAnsi="Times New Roman" w:cs="Times New Roman"/>
          <w:sz w:val="24"/>
          <w:szCs w:val="24"/>
          <w:lang w:val="en-US"/>
        </w:rPr>
        <w:t xml:space="preserve">, </w:t>
      </w:r>
      <w:r w:rsidRPr="006E16CF">
        <w:rPr>
          <w:rFonts w:ascii="Times New Roman" w:hAnsi="Times New Roman" w:cs="Times New Roman"/>
          <w:sz w:val="24"/>
          <w:szCs w:val="24"/>
          <w:lang w:val="en-US"/>
        </w:rPr>
        <w:t>HTML</w:t>
      </w:r>
      <w:r w:rsidR="00D83521">
        <w:rPr>
          <w:rFonts w:ascii="Times New Roman" w:hAnsi="Times New Roman" w:cs="Times New Roman"/>
          <w:sz w:val="24"/>
          <w:szCs w:val="24"/>
          <w:lang w:val="en-US"/>
        </w:rPr>
        <w:t>, CSS</w:t>
      </w:r>
      <w:r w:rsidR="00B50401">
        <w:rPr>
          <w:rFonts w:ascii="Times New Roman" w:hAnsi="Times New Roman" w:cs="Times New Roman"/>
          <w:sz w:val="24"/>
          <w:szCs w:val="24"/>
          <w:lang w:val="en-US"/>
        </w:rPr>
        <w:t>, JQuery</w:t>
      </w:r>
      <w:r w:rsidRPr="006E16CF">
        <w:rPr>
          <w:rFonts w:ascii="Times New Roman" w:hAnsi="Times New Roman" w:cs="Times New Roman"/>
          <w:sz w:val="24"/>
          <w:szCs w:val="24"/>
          <w:lang w:val="en-US"/>
        </w:rPr>
        <w:t xml:space="preserve"> files on your web server, you will need an FTP (File Transfer Protocol) client. FileZilla, WinSCP, and Cyberduck are a few well-known FTP clients. </w:t>
      </w:r>
      <w:r w:rsidR="00AB3FE2">
        <w:rPr>
          <w:rFonts w:ascii="Times New Roman" w:hAnsi="Times New Roman" w:cs="Times New Roman"/>
          <w:sz w:val="24"/>
          <w:szCs w:val="24"/>
          <w:lang w:val="en-US"/>
        </w:rPr>
        <w:t xml:space="preserve">Mostly preferred is XAMPP. </w:t>
      </w:r>
      <w:r w:rsidRPr="006E16CF">
        <w:rPr>
          <w:rFonts w:ascii="Times New Roman" w:hAnsi="Times New Roman" w:cs="Times New Roman"/>
          <w:sz w:val="24"/>
          <w:szCs w:val="24"/>
          <w:lang w:val="en-US"/>
        </w:rPr>
        <w:t>The safe transfer of files between your local computer and the web server is made possible by this software.</w:t>
      </w:r>
    </w:p>
    <w:p w14:paraId="51AE49F9" w14:textId="69158574" w:rsidR="00737962" w:rsidRPr="006E16CF" w:rsidRDefault="00737962" w:rsidP="006E16CF">
      <w:pPr>
        <w:pStyle w:val="ListParagraph"/>
        <w:numPr>
          <w:ilvl w:val="0"/>
          <w:numId w:val="18"/>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To upload and run the website, you will need to download XAMPP to host the website locally on the server.</w:t>
      </w:r>
    </w:p>
    <w:p w14:paraId="1AF52464" w14:textId="77777777" w:rsidR="00CF39F8" w:rsidRPr="00C84CEB" w:rsidRDefault="00CF39F8" w:rsidP="00D04593">
      <w:pPr>
        <w:autoSpaceDE w:val="0"/>
        <w:autoSpaceDN w:val="0"/>
        <w:adjustRightInd w:val="0"/>
        <w:spacing w:after="0" w:line="240" w:lineRule="auto"/>
        <w:jc w:val="left"/>
        <w:rPr>
          <w:rFonts w:ascii="Times New Roman" w:hAnsi="Times New Roman" w:cs="Times New Roman"/>
          <w:sz w:val="24"/>
          <w:szCs w:val="24"/>
          <w:lang w:val="en-US"/>
        </w:rPr>
      </w:pPr>
    </w:p>
    <w:p w14:paraId="4E7A7F6E" w14:textId="77777777" w:rsidR="00AA4581" w:rsidRDefault="00AA4581" w:rsidP="00A52A6C">
      <w:pPr>
        <w:autoSpaceDE w:val="0"/>
        <w:autoSpaceDN w:val="0"/>
        <w:adjustRightInd w:val="0"/>
        <w:spacing w:after="0" w:line="240" w:lineRule="auto"/>
        <w:rPr>
          <w:rFonts w:ascii="Times New Roman" w:hAnsi="Times New Roman" w:cs="Times New Roman"/>
          <w:sz w:val="24"/>
          <w:szCs w:val="24"/>
          <w:lang w:val="en-US"/>
        </w:rPr>
      </w:pPr>
    </w:p>
    <w:p w14:paraId="43E24153" w14:textId="7D70A0B0" w:rsidR="00AA4581" w:rsidRDefault="001F7465" w:rsidP="00AA4581">
      <w:pPr>
        <w:pStyle w:val="Heading1"/>
        <w:rPr>
          <w:rFonts w:ascii="Times New Roman" w:hAnsi="Times New Roman" w:cs="Times New Roman"/>
          <w:b/>
          <w:bCs/>
        </w:rPr>
      </w:pPr>
      <w:bookmarkStart w:id="2" w:name="_Toc148090316"/>
      <w:r>
        <w:rPr>
          <w:rFonts w:ascii="Times New Roman" w:hAnsi="Times New Roman" w:cs="Times New Roman"/>
          <w:b/>
          <w:bCs/>
        </w:rPr>
        <w:t>Installation Instructions for SurveyPro</w:t>
      </w:r>
      <w:bookmarkEnd w:id="2"/>
    </w:p>
    <w:p w14:paraId="64D1799E" w14:textId="5333A200" w:rsidR="00645AE8" w:rsidRDefault="00645AE8" w:rsidP="00645AE8"/>
    <w:p w14:paraId="7EDAC0A6" w14:textId="039D78A1" w:rsidR="00645AE8" w:rsidRDefault="00645AE8" w:rsidP="00645AE8">
      <w:pPr>
        <w:pStyle w:val="Heading2"/>
        <w:rPr>
          <w:rFonts w:ascii="Times New Roman" w:hAnsi="Times New Roman" w:cs="Times New Roman"/>
          <w:b/>
          <w:bCs/>
        </w:rPr>
      </w:pPr>
      <w:bookmarkStart w:id="3" w:name="_Toc148090317"/>
      <w:r w:rsidRPr="00645AE8">
        <w:rPr>
          <w:rFonts w:ascii="Times New Roman" w:hAnsi="Times New Roman" w:cs="Times New Roman"/>
          <w:b/>
          <w:bCs/>
        </w:rPr>
        <w:t>Extraction of ZIP file</w:t>
      </w:r>
      <w:bookmarkEnd w:id="3"/>
    </w:p>
    <w:p w14:paraId="4B2959C2" w14:textId="43ED718C" w:rsidR="00645AE8" w:rsidRPr="00645AE8" w:rsidRDefault="00645AE8" w:rsidP="00645AE8">
      <w:pPr>
        <w:rPr>
          <w:rFonts w:ascii="Times New Roman" w:hAnsi="Times New Roman" w:cs="Times New Roman"/>
          <w:b/>
          <w:bCs/>
          <w:sz w:val="24"/>
          <w:szCs w:val="24"/>
        </w:rPr>
      </w:pPr>
      <w:r w:rsidRPr="00645AE8">
        <w:rPr>
          <w:rFonts w:ascii="Times New Roman" w:hAnsi="Times New Roman" w:cs="Times New Roman"/>
          <w:b/>
          <w:bCs/>
          <w:sz w:val="24"/>
          <w:szCs w:val="24"/>
        </w:rPr>
        <w:t>Option1</w:t>
      </w:r>
    </w:p>
    <w:p w14:paraId="4E18BDBA" w14:textId="7B577C57" w:rsidR="00645AE8" w:rsidRPr="00645AE8" w:rsidRDefault="00645AE8" w:rsidP="00645AE8">
      <w:pPr>
        <w:pStyle w:val="ListParagraph"/>
        <w:numPr>
          <w:ilvl w:val="0"/>
          <w:numId w:val="19"/>
        </w:numPr>
        <w:rPr>
          <w:rFonts w:ascii="Times New Roman" w:hAnsi="Times New Roman" w:cs="Times New Roman"/>
          <w:sz w:val="24"/>
          <w:szCs w:val="24"/>
        </w:rPr>
      </w:pPr>
      <w:r w:rsidRPr="00645AE8">
        <w:rPr>
          <w:rFonts w:ascii="Times New Roman" w:hAnsi="Times New Roman" w:cs="Times New Roman"/>
          <w:sz w:val="24"/>
          <w:szCs w:val="24"/>
        </w:rPr>
        <w:t>Download the Zip</w:t>
      </w:r>
      <w:r w:rsidR="00CB02EF">
        <w:rPr>
          <w:rFonts w:ascii="Times New Roman" w:hAnsi="Times New Roman" w:cs="Times New Roman"/>
          <w:sz w:val="24"/>
          <w:szCs w:val="24"/>
        </w:rPr>
        <w:t xml:space="preserve"> Archive </w:t>
      </w:r>
      <w:r w:rsidRPr="00645AE8">
        <w:rPr>
          <w:rFonts w:ascii="Times New Roman" w:hAnsi="Times New Roman" w:cs="Times New Roman"/>
          <w:sz w:val="24"/>
          <w:szCs w:val="24"/>
        </w:rPr>
        <w:t>file</w:t>
      </w:r>
    </w:p>
    <w:p w14:paraId="5BDBB468" w14:textId="77777777" w:rsidR="00645AE8" w:rsidRPr="00645AE8" w:rsidRDefault="00645AE8" w:rsidP="00645AE8">
      <w:pPr>
        <w:pStyle w:val="ListParagraph"/>
        <w:numPr>
          <w:ilvl w:val="0"/>
          <w:numId w:val="19"/>
        </w:numPr>
        <w:autoSpaceDE w:val="0"/>
        <w:autoSpaceDN w:val="0"/>
        <w:adjustRightInd w:val="0"/>
        <w:spacing w:after="0" w:line="240" w:lineRule="auto"/>
        <w:jc w:val="left"/>
        <w:rPr>
          <w:rFonts w:ascii="Times New Roman" w:hAnsi="Times New Roman" w:cs="Times New Roman"/>
          <w:sz w:val="24"/>
          <w:szCs w:val="24"/>
          <w:lang w:val="en-US"/>
        </w:rPr>
      </w:pPr>
      <w:r w:rsidRPr="00645AE8">
        <w:rPr>
          <w:rFonts w:ascii="Times New Roman" w:hAnsi="Times New Roman" w:cs="Times New Roman"/>
          <w:sz w:val="24"/>
          <w:szCs w:val="24"/>
          <w:lang w:val="en-US"/>
        </w:rPr>
        <w:t>Do a right-click on the ZIP file.</w:t>
      </w:r>
    </w:p>
    <w:p w14:paraId="16A4D38C" w14:textId="77777777" w:rsidR="00645AE8" w:rsidRPr="00645AE8" w:rsidRDefault="00645AE8" w:rsidP="00645AE8">
      <w:pPr>
        <w:pStyle w:val="ListParagraph"/>
        <w:numPr>
          <w:ilvl w:val="0"/>
          <w:numId w:val="19"/>
        </w:numPr>
        <w:autoSpaceDE w:val="0"/>
        <w:autoSpaceDN w:val="0"/>
        <w:adjustRightInd w:val="0"/>
        <w:spacing w:after="0" w:line="240" w:lineRule="auto"/>
        <w:jc w:val="left"/>
        <w:rPr>
          <w:rFonts w:ascii="Times New Roman" w:hAnsi="Times New Roman" w:cs="Times New Roman"/>
          <w:sz w:val="24"/>
          <w:szCs w:val="24"/>
          <w:lang w:val="en-US"/>
        </w:rPr>
      </w:pPr>
      <w:r w:rsidRPr="00645AE8">
        <w:rPr>
          <w:rFonts w:ascii="Times New Roman" w:hAnsi="Times New Roman" w:cs="Times New Roman"/>
          <w:sz w:val="24"/>
          <w:szCs w:val="24"/>
          <w:lang w:val="en-US"/>
        </w:rPr>
        <w:t>Go to the context menu and choose "Extract All."</w:t>
      </w:r>
    </w:p>
    <w:p w14:paraId="1E94EDD3" w14:textId="0729CFA5" w:rsidR="00645AE8" w:rsidRPr="00645AE8" w:rsidRDefault="00645AE8" w:rsidP="00645AE8">
      <w:pPr>
        <w:pStyle w:val="ListParagraph"/>
        <w:numPr>
          <w:ilvl w:val="0"/>
          <w:numId w:val="19"/>
        </w:numPr>
        <w:rPr>
          <w:rFonts w:ascii="Times New Roman" w:hAnsi="Times New Roman" w:cs="Times New Roman"/>
          <w:sz w:val="24"/>
          <w:szCs w:val="24"/>
        </w:rPr>
      </w:pPr>
      <w:r w:rsidRPr="00645AE8">
        <w:rPr>
          <w:rFonts w:ascii="Times New Roman" w:hAnsi="Times New Roman" w:cs="Times New Roman"/>
          <w:sz w:val="24"/>
          <w:szCs w:val="24"/>
          <w:lang w:val="en-US"/>
        </w:rPr>
        <w:t>To specify the extraction location and start the process of extraction, follow the on-screen prompts.</w:t>
      </w:r>
    </w:p>
    <w:p w14:paraId="6A0FA0DD" w14:textId="4938B14E" w:rsidR="00645AE8" w:rsidRDefault="00645AE8" w:rsidP="00645AE8">
      <w:pPr>
        <w:rPr>
          <w:rFonts w:ascii="Times New Roman" w:hAnsi="Times New Roman" w:cs="Times New Roman"/>
          <w:b/>
          <w:bCs/>
          <w:sz w:val="24"/>
          <w:szCs w:val="24"/>
        </w:rPr>
      </w:pPr>
      <w:r w:rsidRPr="00645AE8">
        <w:rPr>
          <w:rFonts w:ascii="Times New Roman" w:hAnsi="Times New Roman" w:cs="Times New Roman"/>
          <w:b/>
          <w:bCs/>
          <w:sz w:val="24"/>
          <w:szCs w:val="24"/>
        </w:rPr>
        <w:t>Option 2</w:t>
      </w:r>
    </w:p>
    <w:p w14:paraId="1EF6CE09" w14:textId="664A0865" w:rsidR="00645AE8" w:rsidRPr="00CB02EF" w:rsidRDefault="00CB02EF" w:rsidP="00CB02EF">
      <w:pPr>
        <w:pStyle w:val="ListParagraph"/>
        <w:numPr>
          <w:ilvl w:val="0"/>
          <w:numId w:val="20"/>
        </w:numPr>
        <w:rPr>
          <w:rFonts w:ascii="Times New Roman" w:hAnsi="Times New Roman" w:cs="Times New Roman"/>
          <w:sz w:val="24"/>
          <w:szCs w:val="24"/>
        </w:rPr>
      </w:pPr>
      <w:r w:rsidRPr="00CB02EF">
        <w:rPr>
          <w:rFonts w:ascii="Times New Roman" w:hAnsi="Times New Roman" w:cs="Times New Roman"/>
          <w:sz w:val="24"/>
          <w:szCs w:val="24"/>
        </w:rPr>
        <w:t>Download the Zipped Archive file.</w:t>
      </w:r>
    </w:p>
    <w:p w14:paraId="2D48EF27" w14:textId="77777777" w:rsidR="00CB02EF" w:rsidRPr="00CB02EF" w:rsidRDefault="00CB02EF" w:rsidP="00CB02EF">
      <w:pPr>
        <w:pStyle w:val="ListParagraph"/>
        <w:numPr>
          <w:ilvl w:val="0"/>
          <w:numId w:val="20"/>
        </w:numPr>
        <w:autoSpaceDE w:val="0"/>
        <w:autoSpaceDN w:val="0"/>
        <w:adjustRightInd w:val="0"/>
        <w:spacing w:after="0" w:line="240" w:lineRule="auto"/>
        <w:jc w:val="left"/>
        <w:rPr>
          <w:rFonts w:ascii="Times New Roman" w:hAnsi="Times New Roman" w:cs="Times New Roman"/>
          <w:sz w:val="24"/>
          <w:szCs w:val="24"/>
          <w:lang w:val="en-US"/>
        </w:rPr>
      </w:pPr>
      <w:r w:rsidRPr="00CB02EF">
        <w:rPr>
          <w:rFonts w:ascii="Times New Roman" w:hAnsi="Times New Roman" w:cs="Times New Roman"/>
          <w:sz w:val="24"/>
          <w:szCs w:val="24"/>
          <w:lang w:val="en-US"/>
        </w:rPr>
        <w:t>Launch the zip file application of your choice, such as 7-Zip or WinZip.</w:t>
      </w:r>
    </w:p>
    <w:p w14:paraId="620B75CB" w14:textId="77777777" w:rsidR="00CB02EF" w:rsidRPr="00CB02EF" w:rsidRDefault="00CB02EF" w:rsidP="00CB02EF">
      <w:pPr>
        <w:autoSpaceDE w:val="0"/>
        <w:autoSpaceDN w:val="0"/>
        <w:adjustRightInd w:val="0"/>
        <w:spacing w:after="0" w:line="240" w:lineRule="auto"/>
        <w:jc w:val="left"/>
        <w:rPr>
          <w:rFonts w:ascii="Times New Roman" w:hAnsi="Times New Roman" w:cs="Times New Roman"/>
          <w:sz w:val="24"/>
          <w:szCs w:val="24"/>
          <w:lang w:val="en-US"/>
        </w:rPr>
      </w:pPr>
    </w:p>
    <w:p w14:paraId="6CB2E9A6" w14:textId="77777777" w:rsidR="00CB02EF" w:rsidRPr="00CB02EF" w:rsidRDefault="00CB02EF" w:rsidP="00CB02EF">
      <w:pPr>
        <w:pStyle w:val="ListParagraph"/>
        <w:numPr>
          <w:ilvl w:val="0"/>
          <w:numId w:val="20"/>
        </w:numPr>
        <w:autoSpaceDE w:val="0"/>
        <w:autoSpaceDN w:val="0"/>
        <w:adjustRightInd w:val="0"/>
        <w:spacing w:after="0" w:line="240" w:lineRule="auto"/>
        <w:jc w:val="left"/>
        <w:rPr>
          <w:rFonts w:ascii="Times New Roman" w:hAnsi="Times New Roman" w:cs="Times New Roman"/>
          <w:sz w:val="24"/>
          <w:szCs w:val="24"/>
          <w:lang w:val="en-US"/>
        </w:rPr>
      </w:pPr>
      <w:r w:rsidRPr="00CB02EF">
        <w:rPr>
          <w:rFonts w:ascii="Times New Roman" w:hAnsi="Times New Roman" w:cs="Times New Roman"/>
          <w:sz w:val="24"/>
          <w:szCs w:val="24"/>
          <w:lang w:val="en-US"/>
        </w:rPr>
        <w:t>From within the utility, open the ZIP file.</w:t>
      </w:r>
    </w:p>
    <w:p w14:paraId="26BA7DA4" w14:textId="77777777" w:rsidR="00CB02EF" w:rsidRPr="00CB02EF" w:rsidRDefault="00CB02EF" w:rsidP="00CB02EF">
      <w:pPr>
        <w:pStyle w:val="ListParagraph"/>
        <w:numPr>
          <w:ilvl w:val="0"/>
          <w:numId w:val="20"/>
        </w:numPr>
        <w:autoSpaceDE w:val="0"/>
        <w:autoSpaceDN w:val="0"/>
        <w:adjustRightInd w:val="0"/>
        <w:spacing w:after="0" w:line="240" w:lineRule="auto"/>
        <w:jc w:val="left"/>
        <w:rPr>
          <w:rFonts w:ascii="Times New Roman" w:hAnsi="Times New Roman" w:cs="Times New Roman"/>
          <w:sz w:val="24"/>
          <w:szCs w:val="24"/>
          <w:lang w:val="en-US"/>
        </w:rPr>
      </w:pPr>
      <w:r w:rsidRPr="00CB02EF">
        <w:rPr>
          <w:rFonts w:ascii="Times New Roman" w:hAnsi="Times New Roman" w:cs="Times New Roman"/>
          <w:sz w:val="24"/>
          <w:szCs w:val="24"/>
          <w:lang w:val="en-US"/>
        </w:rPr>
        <w:t>Select the extraction location.</w:t>
      </w:r>
    </w:p>
    <w:p w14:paraId="4130EF05" w14:textId="0150C612" w:rsidR="00CB02EF" w:rsidRPr="00CB02EF" w:rsidRDefault="00CB02EF" w:rsidP="00CB02EF">
      <w:pPr>
        <w:pStyle w:val="ListParagraph"/>
        <w:numPr>
          <w:ilvl w:val="0"/>
          <w:numId w:val="20"/>
        </w:numPr>
        <w:rPr>
          <w:rFonts w:ascii="Times New Roman" w:hAnsi="Times New Roman" w:cs="Times New Roman"/>
          <w:sz w:val="24"/>
          <w:szCs w:val="24"/>
        </w:rPr>
      </w:pPr>
      <w:r w:rsidRPr="00CB02EF">
        <w:rPr>
          <w:rFonts w:ascii="Times New Roman" w:hAnsi="Times New Roman" w:cs="Times New Roman"/>
          <w:sz w:val="24"/>
          <w:szCs w:val="24"/>
          <w:lang w:val="en-US"/>
        </w:rPr>
        <w:t>To extract the contents, use the utility's "Extract" or equivalent button.</w:t>
      </w:r>
    </w:p>
    <w:p w14:paraId="1F42580F" w14:textId="77777777" w:rsidR="00AA4581" w:rsidRPr="00D762C8" w:rsidRDefault="00AA4581" w:rsidP="00A52A6C">
      <w:pPr>
        <w:autoSpaceDE w:val="0"/>
        <w:autoSpaceDN w:val="0"/>
        <w:adjustRightInd w:val="0"/>
        <w:spacing w:after="0" w:line="240" w:lineRule="auto"/>
        <w:rPr>
          <w:rFonts w:ascii="Times New Roman" w:hAnsi="Times New Roman" w:cs="Times New Roman"/>
          <w:sz w:val="24"/>
          <w:szCs w:val="24"/>
          <w:lang w:val="en-US"/>
        </w:rPr>
      </w:pPr>
    </w:p>
    <w:p w14:paraId="6F9F8058" w14:textId="6EA9524C" w:rsidR="006D4756" w:rsidRDefault="006D4756" w:rsidP="006D4756">
      <w:pPr>
        <w:pStyle w:val="Heading1"/>
        <w:rPr>
          <w:rFonts w:ascii="Times New Roman" w:hAnsi="Times New Roman" w:cs="Times New Roman"/>
          <w:b/>
          <w:bCs/>
        </w:rPr>
      </w:pPr>
      <w:bookmarkStart w:id="4" w:name="_Toc148090318"/>
      <w:r>
        <w:rPr>
          <w:rFonts w:ascii="Times New Roman" w:hAnsi="Times New Roman" w:cs="Times New Roman"/>
          <w:b/>
          <w:bCs/>
        </w:rPr>
        <w:lastRenderedPageBreak/>
        <w:t>Operation Instructions for SurveyPro</w:t>
      </w:r>
      <w:bookmarkEnd w:id="4"/>
    </w:p>
    <w:p w14:paraId="54F2289D" w14:textId="77777777" w:rsidR="00394AE3" w:rsidRDefault="00394AE3" w:rsidP="00394AE3">
      <w:pPr>
        <w:autoSpaceDE w:val="0"/>
        <w:autoSpaceDN w:val="0"/>
        <w:adjustRightInd w:val="0"/>
        <w:spacing w:after="0" w:line="240" w:lineRule="auto"/>
        <w:jc w:val="left"/>
        <w:rPr>
          <w:rFonts w:ascii="AppleSystemUIFont" w:hAnsi="AppleSystemUIFont" w:cs="AppleSystemUIFont"/>
          <w:sz w:val="26"/>
          <w:szCs w:val="26"/>
          <w:lang w:val="en-US"/>
        </w:rPr>
      </w:pPr>
    </w:p>
    <w:p w14:paraId="4EDF0E9D" w14:textId="65F1DFAD" w:rsidR="00065EE2" w:rsidRPr="00C46337" w:rsidRDefault="00065EE2" w:rsidP="003961F7">
      <w:pPr>
        <w:rPr>
          <w:rFonts w:ascii="Times New Roman" w:hAnsi="Times New Roman" w:cs="Times New Roman"/>
          <w:b/>
          <w:bCs/>
          <w:sz w:val="24"/>
          <w:szCs w:val="24"/>
        </w:rPr>
      </w:pPr>
    </w:p>
    <w:p w14:paraId="6617BF87" w14:textId="021411D2" w:rsidR="00676E02" w:rsidRPr="00C46337" w:rsidRDefault="00C46337" w:rsidP="00C46337">
      <w:pPr>
        <w:rPr>
          <w:rFonts w:ascii="Times New Roman" w:hAnsi="Times New Roman" w:cs="Times New Roman"/>
          <w:sz w:val="24"/>
          <w:szCs w:val="24"/>
          <w:lang w:val="en-US"/>
        </w:rPr>
      </w:pPr>
      <w:r w:rsidRPr="00C46337">
        <w:rPr>
          <w:rFonts w:ascii="Times New Roman" w:hAnsi="Times New Roman" w:cs="Times New Roman"/>
          <w:sz w:val="24"/>
          <w:szCs w:val="24"/>
          <w:lang w:val="en-US"/>
        </w:rPr>
        <w:t>After unzipping the files, please follow these easy steps to start using SurveyPro:</w:t>
      </w:r>
    </w:p>
    <w:p w14:paraId="4BC1F29D" w14:textId="77777777" w:rsidR="00C46337" w:rsidRPr="00C46337" w:rsidRDefault="00C46337" w:rsidP="00C46337">
      <w:pPr>
        <w:autoSpaceDE w:val="0"/>
        <w:autoSpaceDN w:val="0"/>
        <w:adjustRightInd w:val="0"/>
        <w:spacing w:after="0" w:line="240" w:lineRule="auto"/>
        <w:jc w:val="left"/>
        <w:rPr>
          <w:rFonts w:ascii="Times New Roman" w:hAnsi="Times New Roman" w:cs="Times New Roman"/>
          <w:sz w:val="24"/>
          <w:szCs w:val="24"/>
          <w:lang w:val="en-US"/>
        </w:rPr>
      </w:pPr>
    </w:p>
    <w:p w14:paraId="6A8548EC" w14:textId="3FC198B6" w:rsidR="00C46337" w:rsidRDefault="00C46337" w:rsidP="00C46337">
      <w:pPr>
        <w:pStyle w:val="ListParagraph"/>
        <w:numPr>
          <w:ilvl w:val="0"/>
          <w:numId w:val="21"/>
        </w:numPr>
        <w:autoSpaceDE w:val="0"/>
        <w:autoSpaceDN w:val="0"/>
        <w:adjustRightInd w:val="0"/>
        <w:spacing w:after="0" w:line="240" w:lineRule="auto"/>
        <w:jc w:val="left"/>
        <w:rPr>
          <w:rFonts w:ascii="Times New Roman" w:hAnsi="Times New Roman" w:cs="Times New Roman"/>
          <w:sz w:val="24"/>
          <w:szCs w:val="24"/>
          <w:lang w:val="en-US"/>
        </w:rPr>
      </w:pPr>
      <w:r w:rsidRPr="00C46337">
        <w:rPr>
          <w:rFonts w:ascii="Times New Roman" w:hAnsi="Times New Roman" w:cs="Times New Roman"/>
          <w:sz w:val="24"/>
          <w:szCs w:val="24"/>
          <w:lang w:val="en-US"/>
        </w:rPr>
        <w:t>Navigate to the folder where you extracted the files after extracting them in accordance with the preceding steps. This is the folder named "SurveyPro" by default.</w:t>
      </w:r>
    </w:p>
    <w:p w14:paraId="010C4561" w14:textId="77777777" w:rsidR="008420FA" w:rsidRDefault="008420FA" w:rsidP="008420FA">
      <w:pPr>
        <w:pStyle w:val="ListParagraph"/>
        <w:autoSpaceDE w:val="0"/>
        <w:autoSpaceDN w:val="0"/>
        <w:adjustRightInd w:val="0"/>
        <w:spacing w:after="0" w:line="240" w:lineRule="auto"/>
        <w:jc w:val="left"/>
        <w:rPr>
          <w:rFonts w:ascii="Times New Roman" w:hAnsi="Times New Roman" w:cs="Times New Roman"/>
          <w:sz w:val="24"/>
          <w:szCs w:val="24"/>
          <w:lang w:val="en-US"/>
        </w:rPr>
      </w:pPr>
    </w:p>
    <w:p w14:paraId="334178FF" w14:textId="4ECE43BF" w:rsidR="006556A0" w:rsidRDefault="00737962" w:rsidP="006556A0">
      <w:pPr>
        <w:pStyle w:val="ListParagraph"/>
        <w:numPr>
          <w:ilvl w:val="0"/>
          <w:numId w:val="21"/>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Copy or Move the SurveyPro Folder to the “htdocs” directory in the XAMPP(upon downloading) folder in your device.</w:t>
      </w:r>
    </w:p>
    <w:p w14:paraId="4923B490" w14:textId="77777777" w:rsidR="008420FA" w:rsidRPr="008420FA" w:rsidRDefault="008420FA" w:rsidP="008420FA">
      <w:pPr>
        <w:pStyle w:val="ListParagraph"/>
        <w:rPr>
          <w:rFonts w:ascii="Times New Roman" w:hAnsi="Times New Roman" w:cs="Times New Roman"/>
          <w:sz w:val="24"/>
          <w:szCs w:val="24"/>
          <w:lang w:val="en-US"/>
        </w:rPr>
      </w:pPr>
    </w:p>
    <w:p w14:paraId="5A09E85A" w14:textId="77777777" w:rsidR="008420FA" w:rsidRPr="006556A0" w:rsidRDefault="008420FA" w:rsidP="008420FA">
      <w:pPr>
        <w:pStyle w:val="ListParagraph"/>
        <w:autoSpaceDE w:val="0"/>
        <w:autoSpaceDN w:val="0"/>
        <w:adjustRightInd w:val="0"/>
        <w:spacing w:after="0" w:line="240" w:lineRule="auto"/>
        <w:jc w:val="left"/>
        <w:rPr>
          <w:rFonts w:ascii="Times New Roman" w:hAnsi="Times New Roman" w:cs="Times New Roman"/>
          <w:sz w:val="24"/>
          <w:szCs w:val="24"/>
          <w:lang w:val="en-US"/>
        </w:rPr>
      </w:pPr>
    </w:p>
    <w:p w14:paraId="54A0DF04" w14:textId="5EA5D4C1" w:rsidR="00737962" w:rsidRDefault="00737962" w:rsidP="00C46337">
      <w:pPr>
        <w:pStyle w:val="ListParagraph"/>
        <w:numPr>
          <w:ilvl w:val="0"/>
          <w:numId w:val="21"/>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Then locally host the website on the server using the following path, </w:t>
      </w:r>
      <w:hyperlink r:id="rId8" w:history="1">
        <w:r w:rsidRPr="003E6A66">
          <w:rPr>
            <w:rStyle w:val="Hyperlink"/>
            <w:rFonts w:ascii="Times New Roman" w:hAnsi="Times New Roman" w:cs="Times New Roman"/>
            <w:sz w:val="24"/>
            <w:szCs w:val="24"/>
            <w:lang w:val="en-US"/>
          </w:rPr>
          <w:t>http://localhost/SurveyPro/admin/index.php</w:t>
        </w:r>
      </w:hyperlink>
      <w:r>
        <w:rPr>
          <w:rFonts w:ascii="Times New Roman" w:hAnsi="Times New Roman" w:cs="Times New Roman"/>
          <w:sz w:val="24"/>
          <w:szCs w:val="24"/>
          <w:lang w:val="en-US"/>
        </w:rPr>
        <w:t xml:space="preserve"> and </w:t>
      </w:r>
      <w:hyperlink r:id="rId9" w:history="1">
        <w:r w:rsidRPr="003E6A66">
          <w:rPr>
            <w:rStyle w:val="Hyperlink"/>
            <w:rFonts w:ascii="Times New Roman" w:hAnsi="Times New Roman" w:cs="Times New Roman"/>
            <w:sz w:val="24"/>
            <w:szCs w:val="24"/>
            <w:lang w:val="en-US"/>
          </w:rPr>
          <w:t>http://localhost/SurveyPro/index.php</w:t>
        </w:r>
      </w:hyperlink>
    </w:p>
    <w:p w14:paraId="7F4B207A" w14:textId="277090FB" w:rsidR="00B03CFF" w:rsidRDefault="00737962" w:rsidP="00DB2C21">
      <w:pPr>
        <w:pStyle w:val="ListParagraph"/>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respectively on separate tabs on your window. First link is to open the admin (survey creator) account to manage the survey.</w:t>
      </w:r>
      <w:r w:rsidR="00222BB0">
        <w:rPr>
          <w:rFonts w:ascii="Times New Roman" w:hAnsi="Times New Roman" w:cs="Times New Roman"/>
          <w:sz w:val="24"/>
          <w:szCs w:val="24"/>
          <w:lang w:val="en-US"/>
        </w:rPr>
        <w:t xml:space="preserve"> And second link is for the user who can be a student, business professional or a </w:t>
      </w:r>
      <w:r w:rsidR="006556A0">
        <w:rPr>
          <w:rFonts w:ascii="Times New Roman" w:hAnsi="Times New Roman" w:cs="Times New Roman"/>
          <w:sz w:val="24"/>
          <w:szCs w:val="24"/>
          <w:lang w:val="en-US"/>
        </w:rPr>
        <w:t>researcher.</w:t>
      </w:r>
    </w:p>
    <w:p w14:paraId="2476B830" w14:textId="77777777" w:rsidR="008420FA" w:rsidRDefault="008420FA" w:rsidP="00DB2C21">
      <w:pPr>
        <w:pStyle w:val="ListParagraph"/>
        <w:autoSpaceDE w:val="0"/>
        <w:autoSpaceDN w:val="0"/>
        <w:adjustRightInd w:val="0"/>
        <w:spacing w:after="0" w:line="240" w:lineRule="auto"/>
        <w:jc w:val="left"/>
        <w:rPr>
          <w:rFonts w:ascii="Times New Roman" w:hAnsi="Times New Roman" w:cs="Times New Roman"/>
          <w:sz w:val="24"/>
          <w:szCs w:val="24"/>
          <w:lang w:val="en-US"/>
        </w:rPr>
      </w:pPr>
    </w:p>
    <w:p w14:paraId="14AF72F6" w14:textId="284B37E2" w:rsidR="006556A0" w:rsidRDefault="006556A0" w:rsidP="006556A0">
      <w:pPr>
        <w:pStyle w:val="ListParagraph"/>
        <w:numPr>
          <w:ilvl w:val="0"/>
          <w:numId w:val="27"/>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Start with Login using the admin credentials in the first link provided. Admin Username is </w:t>
      </w:r>
      <w:hyperlink r:id="rId10" w:history="1">
        <w:r w:rsidRPr="003E6A66">
          <w:rPr>
            <w:rStyle w:val="Hyperlink"/>
            <w:rFonts w:ascii="Times New Roman" w:hAnsi="Times New Roman" w:cs="Times New Roman"/>
            <w:sz w:val="24"/>
            <w:szCs w:val="24"/>
            <w:lang w:val="en-US"/>
          </w:rPr>
          <w:t>mihir@admin.com</w:t>
        </w:r>
      </w:hyperlink>
      <w:r>
        <w:rPr>
          <w:rFonts w:ascii="Times New Roman" w:hAnsi="Times New Roman" w:cs="Times New Roman"/>
          <w:sz w:val="24"/>
          <w:szCs w:val="24"/>
          <w:lang w:val="en-US"/>
        </w:rPr>
        <w:t xml:space="preserve"> and Password is “mihir123</w:t>
      </w:r>
      <w:r w:rsidR="00C2594D">
        <w:rPr>
          <w:rFonts w:ascii="Times New Roman" w:hAnsi="Times New Roman" w:cs="Times New Roman"/>
          <w:sz w:val="24"/>
          <w:szCs w:val="24"/>
          <w:lang w:val="en-US"/>
        </w:rPr>
        <w:t>”</w:t>
      </w:r>
      <w:r>
        <w:rPr>
          <w:rFonts w:ascii="Times New Roman" w:hAnsi="Times New Roman" w:cs="Times New Roman"/>
          <w:sz w:val="24"/>
          <w:szCs w:val="24"/>
          <w:lang w:val="en-US"/>
        </w:rPr>
        <w:t xml:space="preserve"> . You can also use alternate Username and Password which are </w:t>
      </w:r>
      <w:hyperlink r:id="rId11" w:history="1">
        <w:r w:rsidRPr="003E6A66">
          <w:rPr>
            <w:rStyle w:val="Hyperlink"/>
            <w:rFonts w:ascii="Times New Roman" w:hAnsi="Times New Roman" w:cs="Times New Roman"/>
            <w:sz w:val="24"/>
            <w:szCs w:val="24"/>
            <w:lang w:val="en-US"/>
          </w:rPr>
          <w:t>admin@admin.com</w:t>
        </w:r>
      </w:hyperlink>
      <w:r>
        <w:rPr>
          <w:rFonts w:ascii="Times New Roman" w:hAnsi="Times New Roman" w:cs="Times New Roman"/>
          <w:sz w:val="24"/>
          <w:szCs w:val="24"/>
          <w:lang w:val="en-US"/>
        </w:rPr>
        <w:t xml:space="preserve"> and “admin1234” respectively.</w:t>
      </w:r>
    </w:p>
    <w:p w14:paraId="68AB9531" w14:textId="77777777" w:rsidR="008F7488" w:rsidRDefault="008F7488" w:rsidP="008F7488">
      <w:pPr>
        <w:pStyle w:val="ListParagraph"/>
        <w:autoSpaceDE w:val="0"/>
        <w:autoSpaceDN w:val="0"/>
        <w:adjustRightInd w:val="0"/>
        <w:spacing w:after="0" w:line="240" w:lineRule="auto"/>
        <w:jc w:val="left"/>
        <w:rPr>
          <w:rFonts w:ascii="Times New Roman" w:hAnsi="Times New Roman" w:cs="Times New Roman"/>
          <w:sz w:val="24"/>
          <w:szCs w:val="24"/>
          <w:lang w:val="en-US"/>
        </w:rPr>
      </w:pPr>
    </w:p>
    <w:p w14:paraId="4C3B5F03" w14:textId="39A76ADC" w:rsidR="008F7488" w:rsidRDefault="008F7488" w:rsidP="008F7488">
      <w:pPr>
        <w:pStyle w:val="ListParagraph"/>
        <w:autoSpaceDE w:val="0"/>
        <w:autoSpaceDN w:val="0"/>
        <w:adjustRightInd w:val="0"/>
        <w:spacing w:after="0" w:line="240" w:lineRule="auto"/>
        <w:rPr>
          <w:rFonts w:ascii="Times New Roman" w:hAnsi="Times New Roman" w:cs="Times New Roman"/>
          <w:sz w:val="24"/>
          <w:szCs w:val="24"/>
          <w:lang w:val="en-US"/>
        </w:rPr>
      </w:pPr>
      <w:r w:rsidRPr="008F7488">
        <w:rPr>
          <w:rFonts w:ascii="Times New Roman" w:hAnsi="Times New Roman" w:cs="Times New Roman"/>
          <w:noProof/>
          <w:sz w:val="24"/>
          <w:szCs w:val="24"/>
          <w:lang w:val="en-US"/>
        </w:rPr>
        <w:drawing>
          <wp:inline distT="0" distB="0" distL="0" distR="0" wp14:anchorId="66BB4B97" wp14:editId="23FE6900">
            <wp:extent cx="5577840" cy="3350280"/>
            <wp:effectExtent l="0" t="0" r="0" b="254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12"/>
                    <a:stretch>
                      <a:fillRect/>
                    </a:stretch>
                  </pic:blipFill>
                  <pic:spPr>
                    <a:xfrm>
                      <a:off x="0" y="0"/>
                      <a:ext cx="5584040" cy="3354004"/>
                    </a:xfrm>
                    <a:prstGeom prst="rect">
                      <a:avLst/>
                    </a:prstGeom>
                  </pic:spPr>
                </pic:pic>
              </a:graphicData>
            </a:graphic>
          </wp:inline>
        </w:drawing>
      </w:r>
    </w:p>
    <w:p w14:paraId="790A583B" w14:textId="77777777" w:rsidR="008420FA" w:rsidRDefault="008420FA" w:rsidP="008420FA">
      <w:pPr>
        <w:pStyle w:val="ListParagraph"/>
        <w:autoSpaceDE w:val="0"/>
        <w:autoSpaceDN w:val="0"/>
        <w:adjustRightInd w:val="0"/>
        <w:spacing w:after="0" w:line="240" w:lineRule="auto"/>
        <w:jc w:val="left"/>
        <w:rPr>
          <w:rFonts w:ascii="Times New Roman" w:hAnsi="Times New Roman" w:cs="Times New Roman"/>
          <w:sz w:val="24"/>
          <w:szCs w:val="24"/>
          <w:lang w:val="en-US"/>
        </w:rPr>
      </w:pPr>
    </w:p>
    <w:p w14:paraId="38D99894" w14:textId="576C2D5F" w:rsidR="0022313A" w:rsidRDefault="0022313A" w:rsidP="006556A0">
      <w:pPr>
        <w:pStyle w:val="ListParagraph"/>
        <w:numPr>
          <w:ilvl w:val="0"/>
          <w:numId w:val="27"/>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lastRenderedPageBreak/>
        <w:t>By default, you will be on the dashboard page. So, you can move to the “Add Survey Group/Respondent” Page to create survey group and if needed then you can also add survey respondent one at a time.</w:t>
      </w:r>
    </w:p>
    <w:p w14:paraId="6C156A2E" w14:textId="77777777" w:rsidR="0009050E" w:rsidRDefault="0009050E" w:rsidP="006556A0">
      <w:pPr>
        <w:pStyle w:val="ListParagraph"/>
        <w:numPr>
          <w:ilvl w:val="0"/>
          <w:numId w:val="27"/>
        </w:numPr>
        <w:autoSpaceDE w:val="0"/>
        <w:autoSpaceDN w:val="0"/>
        <w:adjustRightInd w:val="0"/>
        <w:spacing w:after="0" w:line="240" w:lineRule="auto"/>
        <w:jc w:val="left"/>
        <w:rPr>
          <w:rFonts w:ascii="Times New Roman" w:hAnsi="Times New Roman" w:cs="Times New Roman"/>
          <w:sz w:val="24"/>
          <w:szCs w:val="24"/>
          <w:lang w:val="en-US"/>
        </w:rPr>
      </w:pPr>
    </w:p>
    <w:p w14:paraId="15CCFB9A" w14:textId="113160C9" w:rsidR="0009050E" w:rsidRPr="0009050E" w:rsidRDefault="0009050E" w:rsidP="0009050E">
      <w:pPr>
        <w:autoSpaceDE w:val="0"/>
        <w:autoSpaceDN w:val="0"/>
        <w:adjustRightInd w:val="0"/>
        <w:spacing w:after="0" w:line="240" w:lineRule="auto"/>
        <w:jc w:val="center"/>
        <w:rPr>
          <w:rFonts w:ascii="Times New Roman" w:hAnsi="Times New Roman" w:cs="Times New Roman"/>
          <w:sz w:val="24"/>
          <w:szCs w:val="24"/>
          <w:lang w:val="en-US"/>
        </w:rPr>
      </w:pPr>
      <w:r w:rsidRPr="0009050E">
        <w:rPr>
          <w:rFonts w:ascii="Times New Roman" w:hAnsi="Times New Roman" w:cs="Times New Roman"/>
          <w:noProof/>
          <w:sz w:val="24"/>
          <w:szCs w:val="24"/>
          <w:lang w:val="en-US"/>
        </w:rPr>
        <w:drawing>
          <wp:inline distT="0" distB="0" distL="0" distR="0" wp14:anchorId="2E5ACB86" wp14:editId="4BA59EAF">
            <wp:extent cx="5750451" cy="2987040"/>
            <wp:effectExtent l="0" t="0" r="3175" b="0"/>
            <wp:docPr id="2" name="Picture 2" descr="A screenshot of a survey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survey form&#10;&#10;Description automatically generated"/>
                    <pic:cNvPicPr/>
                  </pic:nvPicPr>
                  <pic:blipFill>
                    <a:blip r:embed="rId13"/>
                    <a:stretch>
                      <a:fillRect/>
                    </a:stretch>
                  </pic:blipFill>
                  <pic:spPr>
                    <a:xfrm>
                      <a:off x="0" y="0"/>
                      <a:ext cx="5752089" cy="2987891"/>
                    </a:xfrm>
                    <a:prstGeom prst="rect">
                      <a:avLst/>
                    </a:prstGeom>
                  </pic:spPr>
                </pic:pic>
              </a:graphicData>
            </a:graphic>
          </wp:inline>
        </w:drawing>
      </w:r>
    </w:p>
    <w:p w14:paraId="02BC817C" w14:textId="77777777" w:rsidR="008420FA" w:rsidRPr="008420FA" w:rsidRDefault="008420FA" w:rsidP="008420FA">
      <w:pPr>
        <w:autoSpaceDE w:val="0"/>
        <w:autoSpaceDN w:val="0"/>
        <w:adjustRightInd w:val="0"/>
        <w:spacing w:after="0" w:line="240" w:lineRule="auto"/>
        <w:jc w:val="left"/>
        <w:rPr>
          <w:rFonts w:ascii="Times New Roman" w:hAnsi="Times New Roman" w:cs="Times New Roman"/>
          <w:sz w:val="24"/>
          <w:szCs w:val="24"/>
          <w:lang w:val="en-US"/>
        </w:rPr>
      </w:pPr>
    </w:p>
    <w:p w14:paraId="3A8AE217" w14:textId="126047E7" w:rsidR="00125D98" w:rsidRDefault="0022313A" w:rsidP="00125D98">
      <w:pPr>
        <w:pStyle w:val="ListParagraph"/>
        <w:numPr>
          <w:ilvl w:val="0"/>
          <w:numId w:val="27"/>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Then on </w:t>
      </w:r>
      <w:r w:rsidR="00D22DBE">
        <w:rPr>
          <w:rFonts w:ascii="Times New Roman" w:hAnsi="Times New Roman" w:cs="Times New Roman"/>
          <w:sz w:val="24"/>
          <w:szCs w:val="24"/>
          <w:lang w:val="en-US"/>
        </w:rPr>
        <w:t>dashboard page, you can create a survey filling in some details. Make sure to keep the survey status to running so that you or other survey respondent can give the survey. If the survey is kept in pending status and the user logs in to his account then he will see nothing. So, it is necessary to keep the status to running.</w:t>
      </w:r>
    </w:p>
    <w:p w14:paraId="12B31CD9" w14:textId="77777777" w:rsidR="00125D98" w:rsidRPr="00125D98" w:rsidRDefault="00125D98" w:rsidP="00125D98">
      <w:pPr>
        <w:pStyle w:val="ListParagraph"/>
        <w:numPr>
          <w:ilvl w:val="0"/>
          <w:numId w:val="27"/>
        </w:numPr>
        <w:autoSpaceDE w:val="0"/>
        <w:autoSpaceDN w:val="0"/>
        <w:adjustRightInd w:val="0"/>
        <w:spacing w:after="0" w:line="240" w:lineRule="auto"/>
        <w:jc w:val="left"/>
        <w:rPr>
          <w:rFonts w:ascii="Times New Roman" w:hAnsi="Times New Roman" w:cs="Times New Roman"/>
          <w:sz w:val="24"/>
          <w:szCs w:val="24"/>
          <w:lang w:val="en-US"/>
        </w:rPr>
      </w:pPr>
    </w:p>
    <w:p w14:paraId="5D08D76D" w14:textId="461F29D8" w:rsidR="008420FA" w:rsidRPr="008420FA" w:rsidRDefault="009005A5" w:rsidP="008420FA">
      <w:pPr>
        <w:autoSpaceDE w:val="0"/>
        <w:autoSpaceDN w:val="0"/>
        <w:adjustRightInd w:val="0"/>
        <w:spacing w:after="0" w:line="240" w:lineRule="auto"/>
        <w:jc w:val="left"/>
        <w:rPr>
          <w:rFonts w:ascii="Times New Roman" w:hAnsi="Times New Roman" w:cs="Times New Roman"/>
          <w:sz w:val="24"/>
          <w:szCs w:val="24"/>
          <w:lang w:val="en-US"/>
        </w:rPr>
      </w:pPr>
      <w:r w:rsidRPr="009005A5">
        <w:rPr>
          <w:rFonts w:ascii="Times New Roman" w:hAnsi="Times New Roman" w:cs="Times New Roman"/>
          <w:noProof/>
          <w:sz w:val="24"/>
          <w:szCs w:val="24"/>
          <w:lang w:val="en-US"/>
        </w:rPr>
        <w:drawing>
          <wp:inline distT="0" distB="0" distL="0" distR="0" wp14:anchorId="34951F8F" wp14:editId="79B791C6">
            <wp:extent cx="5715000" cy="3356341"/>
            <wp:effectExtent l="0" t="0" r="0" b="0"/>
            <wp:docPr id="3" name="Picture 3"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survey&#10;&#10;Description automatically generated"/>
                    <pic:cNvPicPr/>
                  </pic:nvPicPr>
                  <pic:blipFill>
                    <a:blip r:embed="rId14"/>
                    <a:stretch>
                      <a:fillRect/>
                    </a:stretch>
                  </pic:blipFill>
                  <pic:spPr>
                    <a:xfrm>
                      <a:off x="0" y="0"/>
                      <a:ext cx="5728387" cy="3364203"/>
                    </a:xfrm>
                    <a:prstGeom prst="rect">
                      <a:avLst/>
                    </a:prstGeom>
                  </pic:spPr>
                </pic:pic>
              </a:graphicData>
            </a:graphic>
          </wp:inline>
        </w:drawing>
      </w:r>
    </w:p>
    <w:p w14:paraId="01636F7A" w14:textId="7D5EA379" w:rsidR="00D22DBE" w:rsidRDefault="00D22DBE" w:rsidP="006556A0">
      <w:pPr>
        <w:pStyle w:val="ListParagraph"/>
        <w:numPr>
          <w:ilvl w:val="0"/>
          <w:numId w:val="27"/>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lastRenderedPageBreak/>
        <w:t>On creating you will be able to see the name of your survey on the dashboard page.</w:t>
      </w:r>
    </w:p>
    <w:p w14:paraId="32B24E39" w14:textId="52237793" w:rsidR="00D22DBE" w:rsidRDefault="00FD618D" w:rsidP="00FD618D">
      <w:pPr>
        <w:pStyle w:val="ListParagraph"/>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You can update, delete, add new questions, add guest user and also make the status of the survey as completed on completion of the survey.</w:t>
      </w:r>
    </w:p>
    <w:p w14:paraId="35AF2B27" w14:textId="77777777" w:rsidR="005A2513" w:rsidRDefault="005A2513" w:rsidP="00FD618D">
      <w:pPr>
        <w:pStyle w:val="ListParagraph"/>
        <w:autoSpaceDE w:val="0"/>
        <w:autoSpaceDN w:val="0"/>
        <w:adjustRightInd w:val="0"/>
        <w:spacing w:after="0" w:line="240" w:lineRule="auto"/>
        <w:jc w:val="left"/>
        <w:rPr>
          <w:rFonts w:ascii="Times New Roman" w:hAnsi="Times New Roman" w:cs="Times New Roman"/>
          <w:sz w:val="24"/>
          <w:szCs w:val="24"/>
          <w:lang w:val="en-US"/>
        </w:rPr>
      </w:pPr>
    </w:p>
    <w:p w14:paraId="6431BFAF" w14:textId="29168DAA" w:rsidR="005A2513" w:rsidRDefault="005A2513" w:rsidP="005A2513">
      <w:pPr>
        <w:pStyle w:val="ListParagraph"/>
        <w:autoSpaceDE w:val="0"/>
        <w:autoSpaceDN w:val="0"/>
        <w:adjustRightInd w:val="0"/>
        <w:spacing w:after="0" w:line="240" w:lineRule="auto"/>
        <w:jc w:val="center"/>
        <w:rPr>
          <w:rFonts w:ascii="Times New Roman" w:hAnsi="Times New Roman" w:cs="Times New Roman"/>
          <w:sz w:val="24"/>
          <w:szCs w:val="24"/>
          <w:lang w:val="en-US"/>
        </w:rPr>
      </w:pPr>
      <w:r w:rsidRPr="005A2513">
        <w:rPr>
          <w:rFonts w:ascii="Times New Roman" w:hAnsi="Times New Roman" w:cs="Times New Roman"/>
          <w:noProof/>
          <w:sz w:val="24"/>
          <w:szCs w:val="24"/>
          <w:lang w:val="en-US"/>
        </w:rPr>
        <w:drawing>
          <wp:inline distT="0" distB="0" distL="0" distR="0" wp14:anchorId="22CD271A" wp14:editId="13E3E6B6">
            <wp:extent cx="5532120" cy="2965831"/>
            <wp:effectExtent l="0" t="0" r="5080" b="635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15"/>
                    <a:stretch>
                      <a:fillRect/>
                    </a:stretch>
                  </pic:blipFill>
                  <pic:spPr>
                    <a:xfrm>
                      <a:off x="0" y="0"/>
                      <a:ext cx="5545649" cy="2973084"/>
                    </a:xfrm>
                    <a:prstGeom prst="rect">
                      <a:avLst/>
                    </a:prstGeom>
                  </pic:spPr>
                </pic:pic>
              </a:graphicData>
            </a:graphic>
          </wp:inline>
        </w:drawing>
      </w:r>
    </w:p>
    <w:p w14:paraId="6145796A" w14:textId="414FBC5D" w:rsidR="005A2513" w:rsidRDefault="005A2513" w:rsidP="005A2513">
      <w:pPr>
        <w:pStyle w:val="ListParagraph"/>
        <w:autoSpaceDE w:val="0"/>
        <w:autoSpaceDN w:val="0"/>
        <w:adjustRightInd w:val="0"/>
        <w:spacing w:after="0" w:line="240" w:lineRule="auto"/>
        <w:jc w:val="center"/>
        <w:rPr>
          <w:rFonts w:ascii="Times New Roman" w:hAnsi="Times New Roman" w:cs="Times New Roman"/>
          <w:sz w:val="24"/>
          <w:szCs w:val="24"/>
          <w:lang w:val="en-US"/>
        </w:rPr>
      </w:pPr>
    </w:p>
    <w:p w14:paraId="2AFA01FF" w14:textId="77777777" w:rsidR="005A2513" w:rsidRDefault="005A2513" w:rsidP="005A2513">
      <w:pPr>
        <w:pStyle w:val="ListParagraph"/>
        <w:autoSpaceDE w:val="0"/>
        <w:autoSpaceDN w:val="0"/>
        <w:adjustRightInd w:val="0"/>
        <w:spacing w:after="0" w:line="240" w:lineRule="auto"/>
        <w:jc w:val="center"/>
        <w:rPr>
          <w:rFonts w:ascii="Times New Roman" w:hAnsi="Times New Roman" w:cs="Times New Roman"/>
          <w:sz w:val="24"/>
          <w:szCs w:val="24"/>
          <w:lang w:val="en-US"/>
        </w:rPr>
      </w:pPr>
    </w:p>
    <w:p w14:paraId="4529CFCC" w14:textId="1CE80E63" w:rsidR="005A2513" w:rsidRDefault="005A2513" w:rsidP="005A2513">
      <w:pPr>
        <w:pStyle w:val="ListParagraph"/>
        <w:autoSpaceDE w:val="0"/>
        <w:autoSpaceDN w:val="0"/>
        <w:adjustRightInd w:val="0"/>
        <w:spacing w:after="0" w:line="240" w:lineRule="auto"/>
        <w:jc w:val="center"/>
        <w:rPr>
          <w:rFonts w:ascii="Times New Roman" w:hAnsi="Times New Roman" w:cs="Times New Roman"/>
          <w:sz w:val="24"/>
          <w:szCs w:val="24"/>
          <w:lang w:val="en-US"/>
        </w:rPr>
      </w:pPr>
      <w:r w:rsidRPr="005A2513">
        <w:rPr>
          <w:rFonts w:ascii="Times New Roman" w:hAnsi="Times New Roman" w:cs="Times New Roman"/>
          <w:noProof/>
          <w:sz w:val="24"/>
          <w:szCs w:val="24"/>
          <w:lang w:val="en-US"/>
        </w:rPr>
        <w:drawing>
          <wp:inline distT="0" distB="0" distL="0" distR="0" wp14:anchorId="3B8652F0" wp14:editId="1745AA6B">
            <wp:extent cx="5440328" cy="3322320"/>
            <wp:effectExtent l="0" t="0" r="0" b="508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6"/>
                    <a:stretch>
                      <a:fillRect/>
                    </a:stretch>
                  </pic:blipFill>
                  <pic:spPr>
                    <a:xfrm>
                      <a:off x="0" y="0"/>
                      <a:ext cx="5452262" cy="3329608"/>
                    </a:xfrm>
                    <a:prstGeom prst="rect">
                      <a:avLst/>
                    </a:prstGeom>
                  </pic:spPr>
                </pic:pic>
              </a:graphicData>
            </a:graphic>
          </wp:inline>
        </w:drawing>
      </w:r>
    </w:p>
    <w:p w14:paraId="0D7CA6B6" w14:textId="77777777" w:rsidR="005A2513" w:rsidRDefault="005A2513" w:rsidP="005A2513">
      <w:pPr>
        <w:pStyle w:val="ListParagraph"/>
        <w:autoSpaceDE w:val="0"/>
        <w:autoSpaceDN w:val="0"/>
        <w:adjustRightInd w:val="0"/>
        <w:spacing w:after="0" w:line="240" w:lineRule="auto"/>
        <w:jc w:val="center"/>
        <w:rPr>
          <w:rFonts w:ascii="Times New Roman" w:hAnsi="Times New Roman" w:cs="Times New Roman"/>
          <w:sz w:val="24"/>
          <w:szCs w:val="24"/>
          <w:lang w:val="en-US"/>
        </w:rPr>
      </w:pPr>
    </w:p>
    <w:p w14:paraId="3987C41F" w14:textId="77777777" w:rsidR="008420FA" w:rsidRDefault="008420FA" w:rsidP="00FD618D">
      <w:pPr>
        <w:pStyle w:val="ListParagraph"/>
        <w:autoSpaceDE w:val="0"/>
        <w:autoSpaceDN w:val="0"/>
        <w:adjustRightInd w:val="0"/>
        <w:spacing w:after="0" w:line="240" w:lineRule="auto"/>
        <w:jc w:val="left"/>
        <w:rPr>
          <w:rFonts w:ascii="Times New Roman" w:hAnsi="Times New Roman" w:cs="Times New Roman"/>
          <w:sz w:val="24"/>
          <w:szCs w:val="24"/>
          <w:lang w:val="en-US"/>
        </w:rPr>
      </w:pPr>
    </w:p>
    <w:p w14:paraId="74BEA7F8" w14:textId="2CEDE566" w:rsidR="00FD618D" w:rsidRDefault="00FD618D" w:rsidP="00FD618D">
      <w:pPr>
        <w:pStyle w:val="ListParagraph"/>
        <w:numPr>
          <w:ilvl w:val="0"/>
          <w:numId w:val="27"/>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On adding question to the survey. You can click on the button “Get Survey Respondent Info” to see their Respondent ID and Password that can be shared with individual users to give surveys.</w:t>
      </w:r>
    </w:p>
    <w:p w14:paraId="3D863912" w14:textId="58BC514C" w:rsidR="0040353D" w:rsidRDefault="0040353D" w:rsidP="0040353D">
      <w:pPr>
        <w:pStyle w:val="ListParagraph"/>
        <w:autoSpaceDE w:val="0"/>
        <w:autoSpaceDN w:val="0"/>
        <w:adjustRightInd w:val="0"/>
        <w:spacing w:after="0" w:line="240" w:lineRule="auto"/>
        <w:jc w:val="left"/>
        <w:rPr>
          <w:rFonts w:ascii="Times New Roman" w:hAnsi="Times New Roman" w:cs="Times New Roman"/>
          <w:sz w:val="24"/>
          <w:szCs w:val="24"/>
          <w:lang w:val="en-US"/>
        </w:rPr>
      </w:pPr>
      <w:r w:rsidRPr="0040353D">
        <w:rPr>
          <w:rFonts w:ascii="Times New Roman" w:hAnsi="Times New Roman" w:cs="Times New Roman"/>
          <w:noProof/>
          <w:sz w:val="24"/>
          <w:szCs w:val="24"/>
          <w:lang w:val="en-US"/>
        </w:rPr>
        <w:lastRenderedPageBreak/>
        <w:drawing>
          <wp:inline distT="0" distB="0" distL="0" distR="0" wp14:anchorId="4B87A607" wp14:editId="6FC00C70">
            <wp:extent cx="5364480" cy="2575638"/>
            <wp:effectExtent l="0" t="0" r="0" b="2540"/>
            <wp:docPr id="6" name="Picture 6"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urvey&#10;&#10;Description automatically generated"/>
                    <pic:cNvPicPr/>
                  </pic:nvPicPr>
                  <pic:blipFill>
                    <a:blip r:embed="rId17"/>
                    <a:stretch>
                      <a:fillRect/>
                    </a:stretch>
                  </pic:blipFill>
                  <pic:spPr>
                    <a:xfrm>
                      <a:off x="0" y="0"/>
                      <a:ext cx="5373774" cy="2580100"/>
                    </a:xfrm>
                    <a:prstGeom prst="rect">
                      <a:avLst/>
                    </a:prstGeom>
                  </pic:spPr>
                </pic:pic>
              </a:graphicData>
            </a:graphic>
          </wp:inline>
        </w:drawing>
      </w:r>
    </w:p>
    <w:p w14:paraId="2E1C8C67" w14:textId="77777777" w:rsidR="008420FA" w:rsidRPr="008420FA" w:rsidRDefault="008420FA" w:rsidP="008420FA">
      <w:pPr>
        <w:autoSpaceDE w:val="0"/>
        <w:autoSpaceDN w:val="0"/>
        <w:adjustRightInd w:val="0"/>
        <w:spacing w:after="0" w:line="240" w:lineRule="auto"/>
        <w:ind w:left="360"/>
        <w:jc w:val="left"/>
        <w:rPr>
          <w:rFonts w:ascii="Times New Roman" w:hAnsi="Times New Roman" w:cs="Times New Roman"/>
          <w:sz w:val="24"/>
          <w:szCs w:val="24"/>
          <w:lang w:val="en-US"/>
        </w:rPr>
      </w:pPr>
    </w:p>
    <w:p w14:paraId="6E522697" w14:textId="4FB9E1D6" w:rsidR="00FD618D" w:rsidRDefault="00FD618D" w:rsidP="00FD618D">
      <w:pPr>
        <w:pStyle w:val="ListParagraph"/>
        <w:numPr>
          <w:ilvl w:val="0"/>
          <w:numId w:val="27"/>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For giving the surveys, the user can use the second link provided, enter his/her respondent id and password to give the survey.</w:t>
      </w:r>
    </w:p>
    <w:p w14:paraId="2919A882" w14:textId="77777777" w:rsidR="00EB7D91" w:rsidRDefault="00EB7D91" w:rsidP="00B06FAE">
      <w:pPr>
        <w:pStyle w:val="ListParagraph"/>
        <w:autoSpaceDE w:val="0"/>
        <w:autoSpaceDN w:val="0"/>
        <w:adjustRightInd w:val="0"/>
        <w:spacing w:after="0" w:line="240" w:lineRule="auto"/>
        <w:jc w:val="left"/>
        <w:rPr>
          <w:rFonts w:ascii="Times New Roman" w:hAnsi="Times New Roman" w:cs="Times New Roman"/>
          <w:sz w:val="24"/>
          <w:szCs w:val="24"/>
          <w:lang w:val="en-US"/>
        </w:rPr>
      </w:pPr>
    </w:p>
    <w:p w14:paraId="651AA580" w14:textId="35AA2A96" w:rsidR="008420FA" w:rsidRDefault="00EB7D91" w:rsidP="008420FA">
      <w:pPr>
        <w:pStyle w:val="ListParagraph"/>
        <w:rPr>
          <w:rFonts w:ascii="Times New Roman" w:hAnsi="Times New Roman" w:cs="Times New Roman"/>
          <w:sz w:val="24"/>
          <w:szCs w:val="24"/>
          <w:lang w:val="en-US"/>
        </w:rPr>
      </w:pPr>
      <w:r w:rsidRPr="00EB7D91">
        <w:rPr>
          <w:rFonts w:ascii="Times New Roman" w:hAnsi="Times New Roman" w:cs="Times New Roman"/>
          <w:noProof/>
          <w:sz w:val="24"/>
          <w:szCs w:val="24"/>
          <w:lang w:val="en-US"/>
        </w:rPr>
        <w:drawing>
          <wp:inline distT="0" distB="0" distL="0" distR="0" wp14:anchorId="0CF79337" wp14:editId="7507A59A">
            <wp:extent cx="5470908" cy="3380740"/>
            <wp:effectExtent l="0" t="0" r="3175" b="0"/>
            <wp:docPr id="7" name="Picture 7"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login page&#10;&#10;Description automatically generated"/>
                    <pic:cNvPicPr/>
                  </pic:nvPicPr>
                  <pic:blipFill>
                    <a:blip r:embed="rId18"/>
                    <a:stretch>
                      <a:fillRect/>
                    </a:stretch>
                  </pic:blipFill>
                  <pic:spPr>
                    <a:xfrm>
                      <a:off x="0" y="0"/>
                      <a:ext cx="5481534" cy="3387306"/>
                    </a:xfrm>
                    <a:prstGeom prst="rect">
                      <a:avLst/>
                    </a:prstGeom>
                  </pic:spPr>
                </pic:pic>
              </a:graphicData>
            </a:graphic>
          </wp:inline>
        </w:drawing>
      </w:r>
    </w:p>
    <w:p w14:paraId="5C3086BF" w14:textId="4CAE2773" w:rsidR="00CB64FA" w:rsidRDefault="00CB64FA" w:rsidP="008420FA">
      <w:pPr>
        <w:pStyle w:val="ListParagraph"/>
        <w:rPr>
          <w:rFonts w:ascii="Times New Roman" w:hAnsi="Times New Roman" w:cs="Times New Roman"/>
          <w:sz w:val="24"/>
          <w:szCs w:val="24"/>
          <w:lang w:val="en-US"/>
        </w:rPr>
      </w:pPr>
    </w:p>
    <w:p w14:paraId="502C4D5A" w14:textId="20E15829" w:rsidR="00CB64FA" w:rsidRDefault="00CB64FA" w:rsidP="008420FA">
      <w:pPr>
        <w:pStyle w:val="ListParagraph"/>
        <w:rPr>
          <w:rFonts w:ascii="Times New Roman" w:hAnsi="Times New Roman" w:cs="Times New Roman"/>
          <w:sz w:val="24"/>
          <w:szCs w:val="24"/>
          <w:lang w:val="en-US"/>
        </w:rPr>
      </w:pPr>
      <w:r w:rsidRPr="00CB64FA">
        <w:rPr>
          <w:rFonts w:ascii="Times New Roman" w:hAnsi="Times New Roman" w:cs="Times New Roman"/>
          <w:noProof/>
          <w:sz w:val="24"/>
          <w:szCs w:val="24"/>
          <w:lang w:val="en-US"/>
        </w:rPr>
        <w:drawing>
          <wp:inline distT="0" distB="0" distL="0" distR="0" wp14:anchorId="6CBCA0DC" wp14:editId="0A73B8BB">
            <wp:extent cx="5475869" cy="1219200"/>
            <wp:effectExtent l="0" t="0" r="0" b="0"/>
            <wp:docPr id="8" name="Picture 8" descr="A green and whit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green and white rectangle&#10;&#10;Description automatically generated"/>
                    <pic:cNvPicPr/>
                  </pic:nvPicPr>
                  <pic:blipFill>
                    <a:blip r:embed="rId19"/>
                    <a:stretch>
                      <a:fillRect/>
                    </a:stretch>
                  </pic:blipFill>
                  <pic:spPr>
                    <a:xfrm>
                      <a:off x="0" y="0"/>
                      <a:ext cx="5476660" cy="1219376"/>
                    </a:xfrm>
                    <a:prstGeom prst="rect">
                      <a:avLst/>
                    </a:prstGeom>
                  </pic:spPr>
                </pic:pic>
              </a:graphicData>
            </a:graphic>
          </wp:inline>
        </w:drawing>
      </w:r>
    </w:p>
    <w:p w14:paraId="7FFFD8C2" w14:textId="569201D6" w:rsidR="009628CE" w:rsidRPr="008420FA" w:rsidRDefault="009628CE" w:rsidP="008420FA">
      <w:pPr>
        <w:pStyle w:val="ListParagraph"/>
        <w:rPr>
          <w:rFonts w:ascii="Times New Roman" w:hAnsi="Times New Roman" w:cs="Times New Roman"/>
          <w:sz w:val="24"/>
          <w:szCs w:val="24"/>
          <w:lang w:val="en-US"/>
        </w:rPr>
      </w:pPr>
      <w:r w:rsidRPr="009628CE">
        <w:rPr>
          <w:rFonts w:ascii="Times New Roman" w:hAnsi="Times New Roman" w:cs="Times New Roman"/>
          <w:noProof/>
          <w:sz w:val="24"/>
          <w:szCs w:val="24"/>
          <w:lang w:val="en-US"/>
        </w:rPr>
        <w:lastRenderedPageBreak/>
        <w:drawing>
          <wp:inline distT="0" distB="0" distL="0" distR="0" wp14:anchorId="3A5D4A28" wp14:editId="38659787">
            <wp:extent cx="5515774" cy="1981200"/>
            <wp:effectExtent l="0" t="0" r="0" b="0"/>
            <wp:docPr id="9"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phone&#10;&#10;Description automatically generated"/>
                    <pic:cNvPicPr/>
                  </pic:nvPicPr>
                  <pic:blipFill>
                    <a:blip r:embed="rId20"/>
                    <a:stretch>
                      <a:fillRect/>
                    </a:stretch>
                  </pic:blipFill>
                  <pic:spPr>
                    <a:xfrm>
                      <a:off x="0" y="0"/>
                      <a:ext cx="5517295" cy="1981746"/>
                    </a:xfrm>
                    <a:prstGeom prst="rect">
                      <a:avLst/>
                    </a:prstGeom>
                  </pic:spPr>
                </pic:pic>
              </a:graphicData>
            </a:graphic>
          </wp:inline>
        </w:drawing>
      </w:r>
    </w:p>
    <w:p w14:paraId="36B55214" w14:textId="77777777" w:rsidR="008420FA" w:rsidRPr="008420FA" w:rsidRDefault="008420FA" w:rsidP="008420FA">
      <w:pPr>
        <w:autoSpaceDE w:val="0"/>
        <w:autoSpaceDN w:val="0"/>
        <w:adjustRightInd w:val="0"/>
        <w:spacing w:after="0" w:line="240" w:lineRule="auto"/>
        <w:jc w:val="left"/>
        <w:rPr>
          <w:rFonts w:ascii="Times New Roman" w:hAnsi="Times New Roman" w:cs="Times New Roman"/>
          <w:sz w:val="24"/>
          <w:szCs w:val="24"/>
          <w:lang w:val="en-US"/>
        </w:rPr>
      </w:pPr>
    </w:p>
    <w:p w14:paraId="79C576AF" w14:textId="764D46C9" w:rsidR="00FD618D" w:rsidRDefault="00FD618D" w:rsidP="00FD618D">
      <w:pPr>
        <w:pStyle w:val="ListParagraph"/>
        <w:numPr>
          <w:ilvl w:val="0"/>
          <w:numId w:val="27"/>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After every respondent has given survey, the survey creator or the admin can declare the status of the survey as completed by clicking on the button “Declare Completed” on the admin dashboard page on clicking their survey</w:t>
      </w:r>
      <w:r w:rsidR="003A389C">
        <w:rPr>
          <w:rFonts w:ascii="Times New Roman" w:hAnsi="Times New Roman" w:cs="Times New Roman"/>
          <w:sz w:val="24"/>
          <w:szCs w:val="24"/>
          <w:lang w:val="en-US"/>
        </w:rPr>
        <w:t xml:space="preserve"> which are currently in-proce</w:t>
      </w:r>
      <w:r w:rsidR="008420FA">
        <w:rPr>
          <w:rFonts w:ascii="Times New Roman" w:hAnsi="Times New Roman" w:cs="Times New Roman"/>
          <w:sz w:val="24"/>
          <w:szCs w:val="24"/>
          <w:lang w:val="en-US"/>
        </w:rPr>
        <w:t>ss.</w:t>
      </w:r>
    </w:p>
    <w:p w14:paraId="0DA1837C" w14:textId="35DA2026" w:rsidR="008420FA" w:rsidRDefault="008420FA" w:rsidP="008420FA">
      <w:pPr>
        <w:pStyle w:val="ListParagraph"/>
        <w:autoSpaceDE w:val="0"/>
        <w:autoSpaceDN w:val="0"/>
        <w:adjustRightInd w:val="0"/>
        <w:spacing w:after="0" w:line="240" w:lineRule="auto"/>
        <w:jc w:val="left"/>
        <w:rPr>
          <w:rFonts w:ascii="Times New Roman" w:hAnsi="Times New Roman" w:cs="Times New Roman"/>
          <w:sz w:val="24"/>
          <w:szCs w:val="24"/>
          <w:lang w:val="en-US"/>
        </w:rPr>
      </w:pPr>
    </w:p>
    <w:p w14:paraId="0C10286D" w14:textId="71BB8A14" w:rsidR="00E65564" w:rsidRDefault="00E65564" w:rsidP="008420FA">
      <w:pPr>
        <w:pStyle w:val="ListParagraph"/>
        <w:autoSpaceDE w:val="0"/>
        <w:autoSpaceDN w:val="0"/>
        <w:adjustRightInd w:val="0"/>
        <w:spacing w:after="0" w:line="240" w:lineRule="auto"/>
        <w:jc w:val="left"/>
        <w:rPr>
          <w:rFonts w:ascii="Times New Roman" w:hAnsi="Times New Roman" w:cs="Times New Roman"/>
          <w:sz w:val="24"/>
          <w:szCs w:val="24"/>
          <w:lang w:val="en-US"/>
        </w:rPr>
      </w:pPr>
      <w:r w:rsidRPr="00E65564">
        <w:rPr>
          <w:rFonts w:ascii="Times New Roman" w:hAnsi="Times New Roman" w:cs="Times New Roman"/>
          <w:noProof/>
          <w:sz w:val="24"/>
          <w:szCs w:val="24"/>
          <w:lang w:val="en-US"/>
        </w:rPr>
        <w:drawing>
          <wp:inline distT="0" distB="0" distL="0" distR="0" wp14:anchorId="42AD1987" wp14:editId="680A84CC">
            <wp:extent cx="5578662" cy="1524000"/>
            <wp:effectExtent l="0" t="0" r="0"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1"/>
                    <a:stretch>
                      <a:fillRect/>
                    </a:stretch>
                  </pic:blipFill>
                  <pic:spPr>
                    <a:xfrm>
                      <a:off x="0" y="0"/>
                      <a:ext cx="5588648" cy="1526728"/>
                    </a:xfrm>
                    <a:prstGeom prst="rect">
                      <a:avLst/>
                    </a:prstGeom>
                  </pic:spPr>
                </pic:pic>
              </a:graphicData>
            </a:graphic>
          </wp:inline>
        </w:drawing>
      </w:r>
    </w:p>
    <w:p w14:paraId="563D88A6" w14:textId="24C97214" w:rsidR="00E654FE" w:rsidRDefault="003928DF" w:rsidP="00E654FE">
      <w:pPr>
        <w:pStyle w:val="ListParagraph"/>
        <w:numPr>
          <w:ilvl w:val="0"/>
          <w:numId w:val="27"/>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The user can see how many users have provided surveys with the expected feedback. This page is under development currently for visualization of the results or feedbacks from different survey respondents. </w:t>
      </w:r>
    </w:p>
    <w:p w14:paraId="5F2A3431" w14:textId="77777777" w:rsidR="003758C7" w:rsidRPr="00E654FE" w:rsidRDefault="003758C7" w:rsidP="003758C7">
      <w:pPr>
        <w:pStyle w:val="ListParagraph"/>
        <w:autoSpaceDE w:val="0"/>
        <w:autoSpaceDN w:val="0"/>
        <w:adjustRightInd w:val="0"/>
        <w:spacing w:after="0" w:line="240" w:lineRule="auto"/>
        <w:jc w:val="left"/>
        <w:rPr>
          <w:rFonts w:ascii="Times New Roman" w:hAnsi="Times New Roman" w:cs="Times New Roman"/>
          <w:sz w:val="24"/>
          <w:szCs w:val="24"/>
          <w:lang w:val="en-US"/>
        </w:rPr>
      </w:pPr>
    </w:p>
    <w:p w14:paraId="3558EE0D" w14:textId="7E72B472" w:rsidR="00744CAA" w:rsidRDefault="00744CAA" w:rsidP="00744CAA">
      <w:pPr>
        <w:pStyle w:val="ListParagraph"/>
        <w:autoSpaceDE w:val="0"/>
        <w:autoSpaceDN w:val="0"/>
        <w:adjustRightInd w:val="0"/>
        <w:spacing w:after="0" w:line="240" w:lineRule="auto"/>
        <w:jc w:val="left"/>
        <w:rPr>
          <w:rFonts w:ascii="Times New Roman" w:hAnsi="Times New Roman" w:cs="Times New Roman"/>
          <w:sz w:val="24"/>
          <w:szCs w:val="24"/>
          <w:lang w:val="en-US"/>
        </w:rPr>
      </w:pPr>
      <w:r w:rsidRPr="00744CAA">
        <w:rPr>
          <w:rFonts w:ascii="Times New Roman" w:hAnsi="Times New Roman" w:cs="Times New Roman"/>
          <w:noProof/>
          <w:sz w:val="24"/>
          <w:szCs w:val="24"/>
          <w:lang w:val="en-US"/>
        </w:rPr>
        <w:drawing>
          <wp:inline distT="0" distB="0" distL="0" distR="0" wp14:anchorId="11816DA2" wp14:editId="208DBC54">
            <wp:extent cx="5397607" cy="2529840"/>
            <wp:effectExtent l="0" t="0" r="0" b="0"/>
            <wp:docPr id="11" name="Picture 11" descr="A screenshot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survey&#10;&#10;Description automatically generated"/>
                    <pic:cNvPicPr/>
                  </pic:nvPicPr>
                  <pic:blipFill>
                    <a:blip r:embed="rId22"/>
                    <a:stretch>
                      <a:fillRect/>
                    </a:stretch>
                  </pic:blipFill>
                  <pic:spPr>
                    <a:xfrm>
                      <a:off x="0" y="0"/>
                      <a:ext cx="5401786" cy="2531799"/>
                    </a:xfrm>
                    <a:prstGeom prst="rect">
                      <a:avLst/>
                    </a:prstGeom>
                  </pic:spPr>
                </pic:pic>
              </a:graphicData>
            </a:graphic>
          </wp:inline>
        </w:drawing>
      </w:r>
    </w:p>
    <w:p w14:paraId="49B79DB6" w14:textId="77777777" w:rsidR="008420FA" w:rsidRPr="008420FA" w:rsidRDefault="008420FA" w:rsidP="008420FA">
      <w:pPr>
        <w:autoSpaceDE w:val="0"/>
        <w:autoSpaceDN w:val="0"/>
        <w:adjustRightInd w:val="0"/>
        <w:spacing w:after="0" w:line="240" w:lineRule="auto"/>
        <w:jc w:val="left"/>
        <w:rPr>
          <w:rFonts w:ascii="Times New Roman" w:hAnsi="Times New Roman" w:cs="Times New Roman"/>
          <w:sz w:val="24"/>
          <w:szCs w:val="24"/>
          <w:lang w:val="en-US"/>
        </w:rPr>
      </w:pPr>
    </w:p>
    <w:p w14:paraId="7EFE3462" w14:textId="07F7C78E" w:rsidR="003961F7" w:rsidRPr="003758C7" w:rsidRDefault="003928DF" w:rsidP="00B03CFF">
      <w:pPr>
        <w:pStyle w:val="ListParagraph"/>
        <w:numPr>
          <w:ilvl w:val="0"/>
          <w:numId w:val="27"/>
        </w:numPr>
        <w:autoSpaceDE w:val="0"/>
        <w:autoSpaceDN w:val="0"/>
        <w:adjustRightInd w:val="0"/>
        <w:spacing w:after="0" w:line="240" w:lineRule="auto"/>
        <w:jc w:val="left"/>
        <w:rPr>
          <w:rFonts w:ascii="Times New Roman" w:hAnsi="Times New Roman" w:cs="Times New Roman"/>
          <w:sz w:val="24"/>
          <w:szCs w:val="24"/>
          <w:lang w:val="en-US"/>
        </w:rPr>
      </w:pPr>
      <w:r>
        <w:rPr>
          <w:rFonts w:ascii="Times New Roman" w:hAnsi="Times New Roman" w:cs="Times New Roman"/>
          <w:sz w:val="24"/>
          <w:szCs w:val="24"/>
          <w:lang w:val="en-US"/>
        </w:rPr>
        <w:t xml:space="preserve">On </w:t>
      </w:r>
      <w:r w:rsidR="008420FA">
        <w:rPr>
          <w:rFonts w:ascii="Times New Roman" w:hAnsi="Times New Roman" w:cs="Times New Roman"/>
          <w:sz w:val="24"/>
          <w:szCs w:val="24"/>
          <w:lang w:val="en-US"/>
        </w:rPr>
        <w:t>Completion, to</w:t>
      </w:r>
      <w:r>
        <w:rPr>
          <w:rFonts w:ascii="Times New Roman" w:hAnsi="Times New Roman" w:cs="Times New Roman"/>
          <w:sz w:val="24"/>
          <w:szCs w:val="24"/>
          <w:lang w:val="en-US"/>
        </w:rPr>
        <w:t xml:space="preserve"> exit, you can click on logout.</w:t>
      </w:r>
    </w:p>
    <w:bookmarkStart w:id="5" w:name="_Toc148090319" w:displacedByCustomXml="next"/>
    <w:sdt>
      <w:sdtPr>
        <w:rPr>
          <w:smallCaps w:val="0"/>
          <w:spacing w:val="0"/>
          <w:sz w:val="20"/>
          <w:szCs w:val="20"/>
        </w:rPr>
        <w:id w:val="1265968498"/>
        <w:docPartObj>
          <w:docPartGallery w:val="Bibliographies"/>
          <w:docPartUnique/>
        </w:docPartObj>
      </w:sdtPr>
      <w:sdtEndPr>
        <w:rPr>
          <w:rFonts w:ascii="Times New Roman" w:hAnsi="Times New Roman" w:cs="Times New Roman"/>
          <w:b/>
          <w:bCs/>
        </w:rPr>
      </w:sdtEndPr>
      <w:sdtContent>
        <w:p w14:paraId="34BEB97A" w14:textId="77777777" w:rsidR="00A33B58" w:rsidRDefault="00A33B58" w:rsidP="00A33B58">
          <w:pPr>
            <w:pStyle w:val="Heading1"/>
            <w:rPr>
              <w:rFonts w:ascii="Times New Roman" w:hAnsi="Times New Roman" w:cs="Times New Roman"/>
              <w:b/>
              <w:bCs/>
            </w:rPr>
          </w:pPr>
          <w:r w:rsidRPr="00A33B58">
            <w:rPr>
              <w:rFonts w:ascii="Times New Roman" w:hAnsi="Times New Roman" w:cs="Times New Roman"/>
              <w:b/>
              <w:bCs/>
            </w:rPr>
            <w:t>Bibliography</w:t>
          </w:r>
          <w:bookmarkEnd w:id="5"/>
        </w:p>
        <w:p w14:paraId="29B3AFF0" w14:textId="77777777" w:rsidR="00BE2639" w:rsidRDefault="00BE2639" w:rsidP="00BE2639">
          <w:pPr>
            <w:pStyle w:val="NormalWeb"/>
            <w:shd w:val="clear" w:color="auto" w:fill="FFFFFF"/>
            <w:spacing w:before="0" w:beforeAutospacing="0" w:after="0" w:afterAutospacing="0" w:line="550" w:lineRule="atLeast"/>
            <w:ind w:right="75"/>
            <w:rPr>
              <w:rFonts w:ascii="Calibri" w:hAnsi="Calibri" w:cs="Calibri"/>
              <w:color w:val="000000"/>
              <w:sz w:val="22"/>
              <w:szCs w:val="22"/>
            </w:rPr>
          </w:pPr>
        </w:p>
        <w:p w14:paraId="7DA503B5" w14:textId="77777777" w:rsidR="00D91D1E" w:rsidRDefault="00D91D1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Bostock, M. (n.d.). D3.js - Data-Driven Documents. </w:t>
          </w:r>
          <w:hyperlink r:id="rId23" w:history="1">
            <w:r>
              <w:rPr>
                <w:rStyle w:val="Hyperlink"/>
                <w:rFonts w:ascii="inherit" w:hAnsi="inherit" w:cs="Calibri"/>
                <w:color w:val="000000"/>
                <w:sz w:val="22"/>
                <w:szCs w:val="22"/>
              </w:rPr>
              <w:t>https://d3js.org/</w:t>
            </w:r>
          </w:hyperlink>
        </w:p>
        <w:p w14:paraId="3E8C2CD7" w14:textId="77777777" w:rsidR="00D91D1E" w:rsidRDefault="00D91D1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Style w:val="Emphasis"/>
              <w:rFonts w:ascii="Calibri" w:hAnsi="Calibri" w:cs="Calibri"/>
              <w:color w:val="000000"/>
              <w:sz w:val="22"/>
              <w:szCs w:val="22"/>
            </w:rPr>
            <w:t>Free visual Sitemap generator from URL &amp; XML Sitemap creator</w:t>
          </w:r>
          <w:r>
            <w:rPr>
              <w:rFonts w:ascii="Calibri" w:hAnsi="Calibri" w:cs="Calibri"/>
              <w:color w:val="000000"/>
              <w:sz w:val="22"/>
              <w:szCs w:val="22"/>
            </w:rPr>
            <w:t>. (n.d.). Octopus.do, Visual Sitemap Tool, Website Planner, Architecture. </w:t>
          </w:r>
          <w:hyperlink r:id="rId24" w:history="1">
            <w:r>
              <w:rPr>
                <w:rStyle w:val="Hyperlink"/>
                <w:rFonts w:ascii="inherit" w:hAnsi="inherit" w:cs="Calibri"/>
                <w:color w:val="000000"/>
                <w:sz w:val="22"/>
                <w:szCs w:val="22"/>
              </w:rPr>
              <w:t>https://octopus.do/sitemap/resource/generator</w:t>
            </w:r>
          </w:hyperlink>
        </w:p>
        <w:p w14:paraId="22A11823" w14:textId="77777777" w:rsidR="00D91D1E" w:rsidRDefault="00D91D1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(n.d.). Google Forms: Sign-in. </w:t>
          </w:r>
          <w:hyperlink r:id="rId25" w:history="1">
            <w:r>
              <w:rPr>
                <w:rStyle w:val="Hyperlink"/>
                <w:rFonts w:ascii="inherit" w:hAnsi="inherit" w:cs="Calibri"/>
                <w:color w:val="000000"/>
                <w:sz w:val="22"/>
                <w:szCs w:val="22"/>
              </w:rPr>
              <w:t>https://forms.google.com/</w:t>
            </w:r>
          </w:hyperlink>
        </w:p>
        <w:p w14:paraId="1927BD00" w14:textId="77777777" w:rsidR="00D91D1E" w:rsidRDefault="00D91D1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(n.d.). Matplotlib — Visualization with Python. </w:t>
          </w:r>
          <w:hyperlink r:id="rId26" w:history="1">
            <w:r>
              <w:rPr>
                <w:rStyle w:val="Hyperlink"/>
                <w:rFonts w:ascii="inherit" w:hAnsi="inherit" w:cs="Calibri"/>
                <w:color w:val="000000"/>
                <w:sz w:val="22"/>
                <w:szCs w:val="22"/>
              </w:rPr>
              <w:t>https://matplotlib.org/</w:t>
            </w:r>
          </w:hyperlink>
        </w:p>
        <w:p w14:paraId="248A6B04" w14:textId="77777777" w:rsidR="00D91D1E" w:rsidRDefault="00D91D1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(n.d.). pandas. </w:t>
          </w:r>
          <w:hyperlink r:id="rId27" w:history="1">
            <w:r>
              <w:rPr>
                <w:rStyle w:val="Hyperlink"/>
                <w:rFonts w:ascii="inherit" w:hAnsi="inherit" w:cs="Calibri"/>
                <w:color w:val="000000"/>
                <w:sz w:val="22"/>
                <w:szCs w:val="22"/>
              </w:rPr>
              <w:t>https://pandas.pydata.org/</w:t>
            </w:r>
          </w:hyperlink>
        </w:p>
        <w:p w14:paraId="6D382CE7" w14:textId="77777777" w:rsidR="00D91D1E" w:rsidRDefault="00D91D1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Preece, J., Sharp, H., &amp; Rogers, Y. (2015). </w:t>
          </w:r>
          <w:r>
            <w:rPr>
              <w:rStyle w:val="Emphasis"/>
              <w:rFonts w:ascii="Calibri" w:hAnsi="Calibri" w:cs="Calibri"/>
              <w:color w:val="000000"/>
              <w:sz w:val="22"/>
              <w:szCs w:val="22"/>
            </w:rPr>
            <w:t>Interaction design: Beyond human-computer interaction</w:t>
          </w:r>
          <w:r>
            <w:rPr>
              <w:rFonts w:ascii="Calibri" w:hAnsi="Calibri" w:cs="Calibri"/>
              <w:color w:val="000000"/>
              <w:sz w:val="22"/>
              <w:szCs w:val="22"/>
            </w:rPr>
            <w:t>. John Wiley &amp; Sons.</w:t>
          </w:r>
        </w:p>
        <w:p w14:paraId="1F1F7974" w14:textId="77777777" w:rsidR="00D91D1E" w:rsidRDefault="00D91D1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(2022, July 27). Qualtrics. </w:t>
          </w:r>
          <w:hyperlink r:id="rId28" w:history="1">
            <w:r>
              <w:rPr>
                <w:rStyle w:val="Hyperlink"/>
                <w:rFonts w:ascii="inherit" w:hAnsi="inherit" w:cs="Calibri"/>
                <w:color w:val="000000"/>
                <w:sz w:val="22"/>
                <w:szCs w:val="22"/>
              </w:rPr>
              <w:t>https://www.qualtrics.com/</w:t>
            </w:r>
          </w:hyperlink>
        </w:p>
        <w:p w14:paraId="15832166" w14:textId="77777777" w:rsidR="00D91D1E" w:rsidRDefault="00D91D1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(n.d.). Stack Overflow. </w:t>
          </w:r>
          <w:hyperlink r:id="rId29" w:history="1">
            <w:r>
              <w:rPr>
                <w:rStyle w:val="Hyperlink"/>
                <w:rFonts w:ascii="inherit" w:hAnsi="inherit" w:cs="Calibri"/>
                <w:color w:val="000000"/>
                <w:sz w:val="22"/>
                <w:szCs w:val="22"/>
              </w:rPr>
              <w:t>https://stackoverflow.com/</w:t>
            </w:r>
          </w:hyperlink>
        </w:p>
        <w:p w14:paraId="62A4F9C1" w14:textId="77777777" w:rsidR="00D91D1E" w:rsidRDefault="00D91D1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Fonts w:ascii="Calibri" w:hAnsi="Calibri" w:cs="Calibri"/>
              <w:color w:val="000000"/>
              <w:sz w:val="22"/>
              <w:szCs w:val="22"/>
            </w:rPr>
            <w:t>(n.d.). SurveyMonkey. </w:t>
          </w:r>
          <w:hyperlink r:id="rId30" w:history="1">
            <w:r>
              <w:rPr>
                <w:rStyle w:val="Hyperlink"/>
                <w:rFonts w:ascii="inherit" w:hAnsi="inherit" w:cs="Calibri"/>
                <w:color w:val="000000"/>
                <w:sz w:val="22"/>
                <w:szCs w:val="22"/>
              </w:rPr>
              <w:t>https://www.surveymonkey.com/</w:t>
            </w:r>
          </w:hyperlink>
        </w:p>
        <w:p w14:paraId="6E0E47B0" w14:textId="1BA3CCBA" w:rsidR="00D91D1E" w:rsidRDefault="00D91D1E" w:rsidP="00D91D1E">
          <w:pPr>
            <w:pStyle w:val="NormalWeb"/>
            <w:shd w:val="clear" w:color="auto" w:fill="FFFFFF"/>
            <w:spacing w:before="0" w:beforeAutospacing="0" w:after="0" w:afterAutospacing="0" w:line="550" w:lineRule="atLeast"/>
            <w:ind w:left="720" w:right="75" w:hanging="720"/>
            <w:rPr>
              <w:rStyle w:val="Hyperlink"/>
              <w:rFonts w:ascii="inherit" w:hAnsi="inherit" w:cs="Calibri"/>
              <w:color w:val="000000"/>
              <w:sz w:val="22"/>
              <w:szCs w:val="22"/>
            </w:rPr>
          </w:pPr>
          <w:r>
            <w:rPr>
              <w:rFonts w:ascii="Calibri" w:hAnsi="Calibri" w:cs="Calibri"/>
              <w:color w:val="000000"/>
              <w:sz w:val="22"/>
              <w:szCs w:val="22"/>
            </w:rPr>
            <w:t>(n.d.). Typeform. </w:t>
          </w:r>
          <w:hyperlink r:id="rId31" w:history="1">
            <w:r>
              <w:rPr>
                <w:rStyle w:val="Hyperlink"/>
                <w:rFonts w:ascii="inherit" w:hAnsi="inherit" w:cs="Calibri"/>
                <w:color w:val="000000"/>
                <w:sz w:val="22"/>
                <w:szCs w:val="22"/>
              </w:rPr>
              <w:t>https://www.typeform.com/</w:t>
            </w:r>
          </w:hyperlink>
        </w:p>
        <w:p w14:paraId="75F1BD81" w14:textId="0C4F39AA" w:rsidR="002E1A3F" w:rsidRDefault="002E1A3F" w:rsidP="00D91D1E">
          <w:pPr>
            <w:pStyle w:val="NormalWeb"/>
            <w:shd w:val="clear" w:color="auto" w:fill="FFFFFF"/>
            <w:spacing w:before="0" w:beforeAutospacing="0" w:after="0" w:afterAutospacing="0" w:line="550" w:lineRule="atLeast"/>
            <w:ind w:left="720" w:right="75" w:hanging="720"/>
          </w:pPr>
          <w:r>
            <w:rPr>
              <w:rFonts w:ascii="Calibri" w:hAnsi="Calibri" w:cs="Calibri"/>
              <w:color w:val="000000"/>
              <w:sz w:val="22"/>
              <w:szCs w:val="22"/>
              <w:shd w:val="clear" w:color="auto" w:fill="FFFFFF"/>
            </w:rPr>
            <w:t>(n.d.). YouTube. </w:t>
          </w:r>
          <w:hyperlink r:id="rId32" w:history="1">
            <w:r>
              <w:rPr>
                <w:rStyle w:val="Hyperlink"/>
                <w:rFonts w:ascii="Calibri" w:hAnsi="Calibri" w:cs="Calibri"/>
                <w:color w:val="000000"/>
                <w:sz w:val="22"/>
                <w:szCs w:val="22"/>
                <w:shd w:val="clear" w:color="auto" w:fill="FFFFFF"/>
              </w:rPr>
              <w:t>https://www.youtube.com/@technobroad691</w:t>
            </w:r>
          </w:hyperlink>
        </w:p>
        <w:p w14:paraId="5663F15E" w14:textId="6CF3C9C0" w:rsidR="008236C3" w:rsidRPr="00B055AC" w:rsidRDefault="008236C3" w:rsidP="00D91D1E">
          <w:pPr>
            <w:pStyle w:val="NormalWeb"/>
            <w:shd w:val="clear" w:color="auto" w:fill="FFFFFF"/>
            <w:spacing w:before="0" w:beforeAutospacing="0" w:after="0" w:afterAutospacing="0" w:line="550" w:lineRule="atLeast"/>
            <w:ind w:left="720" w:right="75" w:hanging="720"/>
            <w:rPr>
              <w:color w:val="000000" w:themeColor="text1"/>
            </w:rPr>
          </w:pPr>
          <w:r>
            <w:rPr>
              <w:rFonts w:ascii="Calibri" w:hAnsi="Calibri" w:cs="Calibri"/>
              <w:color w:val="000000"/>
              <w:sz w:val="22"/>
              <w:szCs w:val="22"/>
              <w:shd w:val="clear" w:color="auto" w:fill="FFFFFF"/>
            </w:rPr>
            <w:t>(n.d.). YouTube. </w:t>
          </w:r>
          <w:hyperlink r:id="rId33" w:history="1">
            <w:r w:rsidR="00F85B0F" w:rsidRPr="00B055AC">
              <w:rPr>
                <w:rStyle w:val="Hyperlink"/>
                <w:rFonts w:ascii="Calibri" w:hAnsi="Calibri" w:cs="Calibri"/>
                <w:color w:val="000000" w:themeColor="text1"/>
                <w:sz w:val="22"/>
                <w:szCs w:val="22"/>
                <w:shd w:val="clear" w:color="auto" w:fill="FFFFFF"/>
              </w:rPr>
              <w:t>https://www.youtube.com/watch?v=xdtzPHZXrVc</w:t>
            </w:r>
            <w:r w:rsidR="00F85B0F" w:rsidRPr="00B055AC">
              <w:rPr>
                <w:rStyle w:val="Hyperlink"/>
                <w:color w:val="000000" w:themeColor="text1"/>
              </w:rPr>
              <w:t>s</w:t>
            </w:r>
          </w:hyperlink>
        </w:p>
        <w:p w14:paraId="48567BB3" w14:textId="4653A096" w:rsidR="00F85B0F" w:rsidRDefault="00F85B0F" w:rsidP="00D91D1E">
          <w:pPr>
            <w:pStyle w:val="NormalWeb"/>
            <w:shd w:val="clear" w:color="auto" w:fill="FFFFFF"/>
            <w:spacing w:before="0" w:beforeAutospacing="0" w:after="0" w:afterAutospacing="0" w:line="550" w:lineRule="atLeast"/>
            <w:ind w:left="720" w:right="75" w:hanging="720"/>
          </w:pPr>
          <w:r>
            <w:rPr>
              <w:rFonts w:ascii="Calibri" w:hAnsi="Calibri" w:cs="Calibri"/>
              <w:color w:val="000000"/>
              <w:sz w:val="22"/>
              <w:szCs w:val="22"/>
              <w:shd w:val="clear" w:color="auto" w:fill="FFFFFF"/>
            </w:rPr>
            <w:t>(n.d.). YouTube. </w:t>
          </w:r>
          <w:hyperlink r:id="rId34" w:history="1">
            <w:r>
              <w:rPr>
                <w:rStyle w:val="Hyperlink"/>
                <w:rFonts w:ascii="Calibri" w:hAnsi="Calibri" w:cs="Calibri"/>
                <w:color w:val="000000"/>
                <w:sz w:val="22"/>
                <w:szCs w:val="22"/>
                <w:shd w:val="clear" w:color="auto" w:fill="FFFFFF"/>
              </w:rPr>
              <w:t>https://www.youtube.com/watch?v=VVkfSNwJOwc</w:t>
            </w:r>
          </w:hyperlink>
        </w:p>
        <w:p w14:paraId="11447349" w14:textId="11187E75" w:rsidR="008C2BBE" w:rsidRDefault="008C2BBE" w:rsidP="00D91D1E">
          <w:pPr>
            <w:pStyle w:val="NormalWeb"/>
            <w:shd w:val="clear" w:color="auto" w:fill="FFFFFF"/>
            <w:spacing w:before="0" w:beforeAutospacing="0" w:after="0" w:afterAutospacing="0" w:line="550" w:lineRule="atLeast"/>
            <w:ind w:left="720" w:right="75" w:hanging="720"/>
            <w:rPr>
              <w:rFonts w:ascii="Calibri" w:hAnsi="Calibri" w:cs="Calibri"/>
              <w:color w:val="000000"/>
              <w:sz w:val="22"/>
              <w:szCs w:val="22"/>
            </w:rPr>
          </w:pPr>
          <w:r>
            <w:rPr>
              <w:rStyle w:val="Emphasis"/>
              <w:rFonts w:ascii="Calibri" w:hAnsi="Calibri" w:cs="Calibri"/>
              <w:color w:val="000000"/>
              <w:sz w:val="22"/>
              <w:szCs w:val="22"/>
              <w:shd w:val="clear" w:color="auto" w:fill="FFFFFF"/>
            </w:rPr>
            <w:t>Now UI dashboard by creative tim</w:t>
          </w:r>
          <w:r>
            <w:rPr>
              <w:rFonts w:ascii="Calibri" w:hAnsi="Calibri" w:cs="Calibri"/>
              <w:color w:val="000000"/>
              <w:sz w:val="22"/>
              <w:szCs w:val="22"/>
              <w:shd w:val="clear" w:color="auto" w:fill="FFFFFF"/>
            </w:rPr>
            <w:t>. (n.d.). Premium Bootstrap Themes and Templates: Download @ Creative Tim. </w:t>
          </w:r>
          <w:hyperlink r:id="rId35" w:history="1">
            <w:r>
              <w:rPr>
                <w:rStyle w:val="Hyperlink"/>
                <w:rFonts w:ascii="Calibri" w:hAnsi="Calibri" w:cs="Calibri"/>
                <w:color w:val="000000"/>
                <w:sz w:val="22"/>
                <w:szCs w:val="22"/>
                <w:shd w:val="clear" w:color="auto" w:fill="FFFFFF"/>
              </w:rPr>
              <w:t>https://www.creative-tim.com/product/now-ui-dashboard</w:t>
            </w:r>
          </w:hyperlink>
        </w:p>
        <w:p w14:paraId="34E11E54" w14:textId="77777777" w:rsidR="00D91D1E" w:rsidRDefault="00D91D1E" w:rsidP="00D91D1E">
          <w:pPr>
            <w:jc w:val="center"/>
            <w:rPr>
              <w:ins w:id="6" w:author="Unknown"/>
              <w:rFonts w:ascii="Verdana" w:hAnsi="Verdana" w:cs="Times New Roman"/>
              <w:color w:val="333333"/>
              <w:sz w:val="21"/>
              <w:szCs w:val="21"/>
            </w:rPr>
          </w:pPr>
        </w:p>
        <w:p w14:paraId="6C7E459C" w14:textId="13DE4D32" w:rsidR="00A33B58" w:rsidRPr="00A33B58" w:rsidRDefault="00000000" w:rsidP="00A33B58"/>
      </w:sdtContent>
    </w:sdt>
    <w:sectPr w:rsidR="00A33B58" w:rsidRPr="00A33B58" w:rsidSect="00D37133">
      <w:footerReference w:type="even" r:id="rId36"/>
      <w:footerReference w:type="default" r:id="rId37"/>
      <w:pgSz w:w="12240" w:h="15840"/>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BA5A0" w14:textId="77777777" w:rsidR="00FD618A" w:rsidRDefault="00FD618A" w:rsidP="00D37133">
      <w:pPr>
        <w:spacing w:after="0" w:line="240" w:lineRule="auto"/>
      </w:pPr>
      <w:r>
        <w:separator/>
      </w:r>
    </w:p>
  </w:endnote>
  <w:endnote w:type="continuationSeparator" w:id="0">
    <w:p w14:paraId="36A89885" w14:textId="77777777" w:rsidR="00FD618A" w:rsidRDefault="00FD618A" w:rsidP="00D371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ppleSystemUIFont">
    <w:altName w:val="Calibri"/>
    <w:panose1 w:val="020B0604020202020204"/>
    <w:charset w:val="00"/>
    <w:family w:val="auto"/>
    <w:pitch w:val="default"/>
    <w:sig w:usb0="00000003" w:usb1="00000000" w:usb2="00000000" w:usb3="00000000" w:csb0="00000001" w:csb1="00000000"/>
  </w:font>
  <w:font w:name="inherit">
    <w:altName w:val="Cambria"/>
    <w:panose1 w:val="020B0604020202020204"/>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83371354"/>
      <w:docPartObj>
        <w:docPartGallery w:val="Page Numbers (Bottom of Page)"/>
        <w:docPartUnique/>
      </w:docPartObj>
    </w:sdtPr>
    <w:sdtContent>
      <w:p w14:paraId="53ECD662" w14:textId="753556E6" w:rsidR="00D37133" w:rsidRDefault="00D37133" w:rsidP="00F1505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C7CC13" w14:textId="77777777" w:rsidR="00D37133" w:rsidRDefault="00D37133" w:rsidP="00D3713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93917511"/>
      <w:docPartObj>
        <w:docPartGallery w:val="Page Numbers (Bottom of Page)"/>
        <w:docPartUnique/>
      </w:docPartObj>
    </w:sdtPr>
    <w:sdtContent>
      <w:p w14:paraId="0C014B8F" w14:textId="74EA0077" w:rsidR="00D37133" w:rsidRDefault="00D37133" w:rsidP="00F1505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D74FC55" w14:textId="77777777" w:rsidR="00D37133" w:rsidRDefault="00D37133" w:rsidP="00D3713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CC624" w14:textId="77777777" w:rsidR="00FD618A" w:rsidRDefault="00FD618A" w:rsidP="00D37133">
      <w:pPr>
        <w:spacing w:after="0" w:line="240" w:lineRule="auto"/>
      </w:pPr>
      <w:r>
        <w:separator/>
      </w:r>
    </w:p>
  </w:footnote>
  <w:footnote w:type="continuationSeparator" w:id="0">
    <w:p w14:paraId="1B3139EC" w14:textId="77777777" w:rsidR="00FD618A" w:rsidRDefault="00FD618A" w:rsidP="00D371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26B3"/>
    <w:multiLevelType w:val="hybridMultilevel"/>
    <w:tmpl w:val="9DAC54E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B852AA"/>
    <w:multiLevelType w:val="hybridMultilevel"/>
    <w:tmpl w:val="088681B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330E6C"/>
    <w:multiLevelType w:val="hybridMultilevel"/>
    <w:tmpl w:val="DBE0A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D3754B"/>
    <w:multiLevelType w:val="hybridMultilevel"/>
    <w:tmpl w:val="0638FD9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D70FE8"/>
    <w:multiLevelType w:val="hybridMultilevel"/>
    <w:tmpl w:val="3A8A3D9A"/>
    <w:lvl w:ilvl="0" w:tplc="04090003">
      <w:start w:val="1"/>
      <w:numFmt w:val="bullet"/>
      <w:lvlText w:val="o"/>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24F0D6E"/>
    <w:multiLevelType w:val="hybridMultilevel"/>
    <w:tmpl w:val="C714D70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B53CD0"/>
    <w:multiLevelType w:val="hybridMultilevel"/>
    <w:tmpl w:val="9146A50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126709"/>
    <w:multiLevelType w:val="hybridMultilevel"/>
    <w:tmpl w:val="172A1A3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22B069D"/>
    <w:multiLevelType w:val="hybridMultilevel"/>
    <w:tmpl w:val="C2608FF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5336C9"/>
    <w:multiLevelType w:val="hybridMultilevel"/>
    <w:tmpl w:val="F8B611F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B0173C9"/>
    <w:multiLevelType w:val="hybridMultilevel"/>
    <w:tmpl w:val="7A8A6B72"/>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62311AB"/>
    <w:multiLevelType w:val="hybridMultilevel"/>
    <w:tmpl w:val="C61236B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3E386E"/>
    <w:multiLevelType w:val="hybridMultilevel"/>
    <w:tmpl w:val="1F708D4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E59138F"/>
    <w:multiLevelType w:val="hybridMultilevel"/>
    <w:tmpl w:val="1358550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20B6F18"/>
    <w:multiLevelType w:val="hybridMultilevel"/>
    <w:tmpl w:val="D8A821D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3D2623"/>
    <w:multiLevelType w:val="hybridMultilevel"/>
    <w:tmpl w:val="8602A18E"/>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6B750F"/>
    <w:multiLevelType w:val="hybridMultilevel"/>
    <w:tmpl w:val="FFE0E900"/>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414632"/>
    <w:multiLevelType w:val="hybridMultilevel"/>
    <w:tmpl w:val="44084A8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6247A0F"/>
    <w:multiLevelType w:val="hybridMultilevel"/>
    <w:tmpl w:val="E1D8C9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1469EC"/>
    <w:multiLevelType w:val="hybridMultilevel"/>
    <w:tmpl w:val="C474305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A997BC0"/>
    <w:multiLevelType w:val="hybridMultilevel"/>
    <w:tmpl w:val="97B0DFD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CDC3E61"/>
    <w:multiLevelType w:val="hybridMultilevel"/>
    <w:tmpl w:val="81DC739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2047676"/>
    <w:multiLevelType w:val="hybridMultilevel"/>
    <w:tmpl w:val="E23800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3882CD5"/>
    <w:multiLevelType w:val="hybridMultilevel"/>
    <w:tmpl w:val="2E0E53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ED6520"/>
    <w:multiLevelType w:val="hybridMultilevel"/>
    <w:tmpl w:val="AE1ACE18"/>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1AD3B86"/>
    <w:multiLevelType w:val="hybridMultilevel"/>
    <w:tmpl w:val="A7808944"/>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A9153CE"/>
    <w:multiLevelType w:val="hybridMultilevel"/>
    <w:tmpl w:val="B19074CA"/>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ABF32BC"/>
    <w:multiLevelType w:val="hybridMultilevel"/>
    <w:tmpl w:val="0DFCE12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5269078">
    <w:abstractNumId w:val="16"/>
  </w:num>
  <w:num w:numId="2" w16cid:durableId="830947197">
    <w:abstractNumId w:val="18"/>
  </w:num>
  <w:num w:numId="3" w16cid:durableId="1324505467">
    <w:abstractNumId w:val="1"/>
  </w:num>
  <w:num w:numId="4" w16cid:durableId="566495206">
    <w:abstractNumId w:val="12"/>
  </w:num>
  <w:num w:numId="5" w16cid:durableId="582421627">
    <w:abstractNumId w:val="25"/>
  </w:num>
  <w:num w:numId="6" w16cid:durableId="114906419">
    <w:abstractNumId w:val="19"/>
  </w:num>
  <w:num w:numId="7" w16cid:durableId="408307109">
    <w:abstractNumId w:val="2"/>
  </w:num>
  <w:num w:numId="8" w16cid:durableId="1275406070">
    <w:abstractNumId w:val="22"/>
  </w:num>
  <w:num w:numId="9" w16cid:durableId="1673029562">
    <w:abstractNumId w:val="4"/>
  </w:num>
  <w:num w:numId="10" w16cid:durableId="1785224068">
    <w:abstractNumId w:val="9"/>
  </w:num>
  <w:num w:numId="11" w16cid:durableId="2064988135">
    <w:abstractNumId w:val="20"/>
  </w:num>
  <w:num w:numId="12" w16cid:durableId="498695243">
    <w:abstractNumId w:val="6"/>
  </w:num>
  <w:num w:numId="13" w16cid:durableId="2038071087">
    <w:abstractNumId w:val="26"/>
  </w:num>
  <w:num w:numId="14" w16cid:durableId="1543321989">
    <w:abstractNumId w:val="23"/>
  </w:num>
  <w:num w:numId="15" w16cid:durableId="1364012880">
    <w:abstractNumId w:val="13"/>
  </w:num>
  <w:num w:numId="16" w16cid:durableId="1990743694">
    <w:abstractNumId w:val="21"/>
  </w:num>
  <w:num w:numId="17" w16cid:durableId="899708816">
    <w:abstractNumId w:val="3"/>
  </w:num>
  <w:num w:numId="18" w16cid:durableId="2079402044">
    <w:abstractNumId w:val="15"/>
  </w:num>
  <w:num w:numId="19" w16cid:durableId="819926137">
    <w:abstractNumId w:val="5"/>
  </w:num>
  <w:num w:numId="20" w16cid:durableId="1607541934">
    <w:abstractNumId w:val="24"/>
  </w:num>
  <w:num w:numId="21" w16cid:durableId="300811981">
    <w:abstractNumId w:val="7"/>
  </w:num>
  <w:num w:numId="22" w16cid:durableId="1957902545">
    <w:abstractNumId w:val="27"/>
  </w:num>
  <w:num w:numId="23" w16cid:durableId="1445078326">
    <w:abstractNumId w:val="17"/>
  </w:num>
  <w:num w:numId="24" w16cid:durableId="1612593774">
    <w:abstractNumId w:val="14"/>
  </w:num>
  <w:num w:numId="25" w16cid:durableId="1446923222">
    <w:abstractNumId w:val="8"/>
  </w:num>
  <w:num w:numId="26" w16cid:durableId="1559778732">
    <w:abstractNumId w:val="0"/>
  </w:num>
  <w:num w:numId="27" w16cid:durableId="2061398384">
    <w:abstractNumId w:val="11"/>
  </w:num>
  <w:num w:numId="28" w16cid:durableId="95849417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5DB"/>
    <w:rsid w:val="0000106C"/>
    <w:rsid w:val="00003147"/>
    <w:rsid w:val="0001491D"/>
    <w:rsid w:val="00022BB0"/>
    <w:rsid w:val="0003055B"/>
    <w:rsid w:val="00052DA2"/>
    <w:rsid w:val="00057C15"/>
    <w:rsid w:val="00062C4A"/>
    <w:rsid w:val="00065EE2"/>
    <w:rsid w:val="00074922"/>
    <w:rsid w:val="0008249F"/>
    <w:rsid w:val="0009050E"/>
    <w:rsid w:val="000B1A59"/>
    <w:rsid w:val="000B75F7"/>
    <w:rsid w:val="000C66F5"/>
    <w:rsid w:val="000F20DA"/>
    <w:rsid w:val="00105EFA"/>
    <w:rsid w:val="00125D98"/>
    <w:rsid w:val="001349AE"/>
    <w:rsid w:val="00152944"/>
    <w:rsid w:val="00172665"/>
    <w:rsid w:val="00176C49"/>
    <w:rsid w:val="0018369F"/>
    <w:rsid w:val="00184F84"/>
    <w:rsid w:val="001C0E1C"/>
    <w:rsid w:val="001C623D"/>
    <w:rsid w:val="001D00C3"/>
    <w:rsid w:val="001E6BAB"/>
    <w:rsid w:val="001F5B73"/>
    <w:rsid w:val="001F7465"/>
    <w:rsid w:val="001F7DD3"/>
    <w:rsid w:val="00202CB1"/>
    <w:rsid w:val="00204E2F"/>
    <w:rsid w:val="00221407"/>
    <w:rsid w:val="00222BB0"/>
    <w:rsid w:val="0022313A"/>
    <w:rsid w:val="00227E0E"/>
    <w:rsid w:val="00231725"/>
    <w:rsid w:val="00253EB0"/>
    <w:rsid w:val="0026740E"/>
    <w:rsid w:val="0027334C"/>
    <w:rsid w:val="0029468B"/>
    <w:rsid w:val="002A77E9"/>
    <w:rsid w:val="002B3B35"/>
    <w:rsid w:val="002B623A"/>
    <w:rsid w:val="002C76C0"/>
    <w:rsid w:val="002D4645"/>
    <w:rsid w:val="002E1A3F"/>
    <w:rsid w:val="002E6786"/>
    <w:rsid w:val="00306785"/>
    <w:rsid w:val="00330620"/>
    <w:rsid w:val="00342CFC"/>
    <w:rsid w:val="0035476A"/>
    <w:rsid w:val="00356D13"/>
    <w:rsid w:val="003750C2"/>
    <w:rsid w:val="003758C7"/>
    <w:rsid w:val="003928DF"/>
    <w:rsid w:val="00394AE3"/>
    <w:rsid w:val="003961F7"/>
    <w:rsid w:val="003A0ACD"/>
    <w:rsid w:val="003A389C"/>
    <w:rsid w:val="003E513F"/>
    <w:rsid w:val="003F634E"/>
    <w:rsid w:val="004001DC"/>
    <w:rsid w:val="0040353D"/>
    <w:rsid w:val="00404534"/>
    <w:rsid w:val="00407D4C"/>
    <w:rsid w:val="00414DED"/>
    <w:rsid w:val="0046500D"/>
    <w:rsid w:val="00465922"/>
    <w:rsid w:val="00474D25"/>
    <w:rsid w:val="004770E2"/>
    <w:rsid w:val="00482FEF"/>
    <w:rsid w:val="004944A3"/>
    <w:rsid w:val="004A43B8"/>
    <w:rsid w:val="004A5E9D"/>
    <w:rsid w:val="004A6193"/>
    <w:rsid w:val="004F0619"/>
    <w:rsid w:val="004F28FD"/>
    <w:rsid w:val="0051213E"/>
    <w:rsid w:val="0051335E"/>
    <w:rsid w:val="00514852"/>
    <w:rsid w:val="00516834"/>
    <w:rsid w:val="00532CEF"/>
    <w:rsid w:val="00536B43"/>
    <w:rsid w:val="0054717F"/>
    <w:rsid w:val="00547594"/>
    <w:rsid w:val="00596614"/>
    <w:rsid w:val="005A2513"/>
    <w:rsid w:val="005C35DB"/>
    <w:rsid w:val="005C78D1"/>
    <w:rsid w:val="0061230B"/>
    <w:rsid w:val="00645AE8"/>
    <w:rsid w:val="006541F2"/>
    <w:rsid w:val="006556A0"/>
    <w:rsid w:val="006609DF"/>
    <w:rsid w:val="00670BED"/>
    <w:rsid w:val="00670DA2"/>
    <w:rsid w:val="00676E02"/>
    <w:rsid w:val="00687600"/>
    <w:rsid w:val="006A1DC0"/>
    <w:rsid w:val="006A4DC1"/>
    <w:rsid w:val="006D4756"/>
    <w:rsid w:val="006D66FF"/>
    <w:rsid w:val="006E16CF"/>
    <w:rsid w:val="006E6D19"/>
    <w:rsid w:val="00707548"/>
    <w:rsid w:val="00715A9E"/>
    <w:rsid w:val="00716C54"/>
    <w:rsid w:val="00717FBA"/>
    <w:rsid w:val="00737962"/>
    <w:rsid w:val="00744CAA"/>
    <w:rsid w:val="00753161"/>
    <w:rsid w:val="00755822"/>
    <w:rsid w:val="00755D17"/>
    <w:rsid w:val="00771538"/>
    <w:rsid w:val="00775205"/>
    <w:rsid w:val="00781168"/>
    <w:rsid w:val="00783D9C"/>
    <w:rsid w:val="00791F92"/>
    <w:rsid w:val="007949F9"/>
    <w:rsid w:val="007B567C"/>
    <w:rsid w:val="007C2475"/>
    <w:rsid w:val="007D2E4E"/>
    <w:rsid w:val="007D5DD9"/>
    <w:rsid w:val="007F310C"/>
    <w:rsid w:val="008236C3"/>
    <w:rsid w:val="008420FA"/>
    <w:rsid w:val="00843849"/>
    <w:rsid w:val="00857D92"/>
    <w:rsid w:val="008652FF"/>
    <w:rsid w:val="0086652D"/>
    <w:rsid w:val="0087251D"/>
    <w:rsid w:val="00887BC7"/>
    <w:rsid w:val="00887F31"/>
    <w:rsid w:val="008A349E"/>
    <w:rsid w:val="008C2BBE"/>
    <w:rsid w:val="008D0106"/>
    <w:rsid w:val="008F7488"/>
    <w:rsid w:val="009005A5"/>
    <w:rsid w:val="00907C57"/>
    <w:rsid w:val="00936C2F"/>
    <w:rsid w:val="0094043A"/>
    <w:rsid w:val="009453F0"/>
    <w:rsid w:val="009628CE"/>
    <w:rsid w:val="009639DB"/>
    <w:rsid w:val="0098062B"/>
    <w:rsid w:val="0098662F"/>
    <w:rsid w:val="009869CC"/>
    <w:rsid w:val="009C5B95"/>
    <w:rsid w:val="009D4331"/>
    <w:rsid w:val="009E6DAB"/>
    <w:rsid w:val="009F77B9"/>
    <w:rsid w:val="00A04174"/>
    <w:rsid w:val="00A06D1D"/>
    <w:rsid w:val="00A2043B"/>
    <w:rsid w:val="00A33B58"/>
    <w:rsid w:val="00A3508B"/>
    <w:rsid w:val="00A42D2D"/>
    <w:rsid w:val="00A52A6C"/>
    <w:rsid w:val="00A603A9"/>
    <w:rsid w:val="00A64EA6"/>
    <w:rsid w:val="00A653D9"/>
    <w:rsid w:val="00A7648F"/>
    <w:rsid w:val="00A857EA"/>
    <w:rsid w:val="00AA4581"/>
    <w:rsid w:val="00AB3FE2"/>
    <w:rsid w:val="00AB5BED"/>
    <w:rsid w:val="00AE2F00"/>
    <w:rsid w:val="00B02816"/>
    <w:rsid w:val="00B03CFF"/>
    <w:rsid w:val="00B055AC"/>
    <w:rsid w:val="00B06FAE"/>
    <w:rsid w:val="00B2121A"/>
    <w:rsid w:val="00B50401"/>
    <w:rsid w:val="00B83DD7"/>
    <w:rsid w:val="00B862B1"/>
    <w:rsid w:val="00BB0449"/>
    <w:rsid w:val="00BB46E2"/>
    <w:rsid w:val="00BE14C6"/>
    <w:rsid w:val="00BE2639"/>
    <w:rsid w:val="00BE474A"/>
    <w:rsid w:val="00C01917"/>
    <w:rsid w:val="00C17FE2"/>
    <w:rsid w:val="00C2594D"/>
    <w:rsid w:val="00C46337"/>
    <w:rsid w:val="00C502EA"/>
    <w:rsid w:val="00C521BC"/>
    <w:rsid w:val="00C84CEB"/>
    <w:rsid w:val="00CB02EF"/>
    <w:rsid w:val="00CB3BC8"/>
    <w:rsid w:val="00CB64FA"/>
    <w:rsid w:val="00CD4EA4"/>
    <w:rsid w:val="00CF39F8"/>
    <w:rsid w:val="00CF5338"/>
    <w:rsid w:val="00D04593"/>
    <w:rsid w:val="00D04A32"/>
    <w:rsid w:val="00D15DA0"/>
    <w:rsid w:val="00D1736C"/>
    <w:rsid w:val="00D214B6"/>
    <w:rsid w:val="00D22DBE"/>
    <w:rsid w:val="00D37133"/>
    <w:rsid w:val="00D37A99"/>
    <w:rsid w:val="00D473B6"/>
    <w:rsid w:val="00D62716"/>
    <w:rsid w:val="00D70CA6"/>
    <w:rsid w:val="00D70F21"/>
    <w:rsid w:val="00D762C8"/>
    <w:rsid w:val="00D83521"/>
    <w:rsid w:val="00D872B5"/>
    <w:rsid w:val="00D91D1E"/>
    <w:rsid w:val="00DA4E23"/>
    <w:rsid w:val="00DB2C21"/>
    <w:rsid w:val="00DB6C6D"/>
    <w:rsid w:val="00DC0769"/>
    <w:rsid w:val="00DC6E4A"/>
    <w:rsid w:val="00DD1FA3"/>
    <w:rsid w:val="00DD2F4E"/>
    <w:rsid w:val="00DF423B"/>
    <w:rsid w:val="00E031BA"/>
    <w:rsid w:val="00E2323F"/>
    <w:rsid w:val="00E44CA4"/>
    <w:rsid w:val="00E54A82"/>
    <w:rsid w:val="00E654FE"/>
    <w:rsid w:val="00E65564"/>
    <w:rsid w:val="00E75784"/>
    <w:rsid w:val="00E8043E"/>
    <w:rsid w:val="00E87BFB"/>
    <w:rsid w:val="00E95259"/>
    <w:rsid w:val="00E96048"/>
    <w:rsid w:val="00EA21CE"/>
    <w:rsid w:val="00EB1585"/>
    <w:rsid w:val="00EB2568"/>
    <w:rsid w:val="00EB36AE"/>
    <w:rsid w:val="00EB37D0"/>
    <w:rsid w:val="00EB7D91"/>
    <w:rsid w:val="00EC48D1"/>
    <w:rsid w:val="00ED2880"/>
    <w:rsid w:val="00EE1D26"/>
    <w:rsid w:val="00F26E0F"/>
    <w:rsid w:val="00F304A7"/>
    <w:rsid w:val="00F32841"/>
    <w:rsid w:val="00F47907"/>
    <w:rsid w:val="00F547DD"/>
    <w:rsid w:val="00F74437"/>
    <w:rsid w:val="00F826CC"/>
    <w:rsid w:val="00F85B0F"/>
    <w:rsid w:val="00FA065E"/>
    <w:rsid w:val="00FB4580"/>
    <w:rsid w:val="00FD3018"/>
    <w:rsid w:val="00FD618A"/>
    <w:rsid w:val="00FD618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D1A38B"/>
  <w15:chartTrackingRefBased/>
  <w15:docId w15:val="{DF96361E-2050-624F-B5F5-0838F1F7C2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CA" w:eastAsia="en-US" w:bidi="ar-SA"/>
      </w:rPr>
    </w:rPrDefault>
    <w:pPrDefault>
      <w:pPr>
        <w:spacing w:after="200"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3D9"/>
  </w:style>
  <w:style w:type="paragraph" w:styleId="Heading1">
    <w:name w:val="heading 1"/>
    <w:basedOn w:val="Normal"/>
    <w:next w:val="Normal"/>
    <w:link w:val="Heading1Char"/>
    <w:uiPriority w:val="9"/>
    <w:qFormat/>
    <w:rsid w:val="00253EB0"/>
    <w:pPr>
      <w:spacing w:before="300" w:after="40"/>
      <w:jc w:val="left"/>
      <w:outlineLvl w:val="0"/>
    </w:pPr>
    <w:rPr>
      <w:smallCaps/>
      <w:spacing w:val="5"/>
      <w:sz w:val="32"/>
      <w:szCs w:val="32"/>
    </w:rPr>
  </w:style>
  <w:style w:type="paragraph" w:styleId="Heading2">
    <w:name w:val="heading 2"/>
    <w:basedOn w:val="Normal"/>
    <w:next w:val="Normal"/>
    <w:link w:val="Heading2Char"/>
    <w:uiPriority w:val="9"/>
    <w:unhideWhenUsed/>
    <w:qFormat/>
    <w:rsid w:val="00253EB0"/>
    <w:pPr>
      <w:spacing w:before="240" w:after="80"/>
      <w:jc w:val="left"/>
      <w:outlineLvl w:val="1"/>
    </w:pPr>
    <w:rPr>
      <w:smallCaps/>
      <w:spacing w:val="5"/>
      <w:sz w:val="28"/>
      <w:szCs w:val="28"/>
    </w:rPr>
  </w:style>
  <w:style w:type="paragraph" w:styleId="Heading3">
    <w:name w:val="heading 3"/>
    <w:basedOn w:val="Normal"/>
    <w:next w:val="Normal"/>
    <w:link w:val="Heading3Char"/>
    <w:uiPriority w:val="9"/>
    <w:semiHidden/>
    <w:unhideWhenUsed/>
    <w:qFormat/>
    <w:rsid w:val="00253EB0"/>
    <w:pPr>
      <w:spacing w:after="0"/>
      <w:jc w:val="left"/>
      <w:outlineLvl w:val="2"/>
    </w:pPr>
    <w:rPr>
      <w:smallCaps/>
      <w:spacing w:val="5"/>
      <w:sz w:val="24"/>
      <w:szCs w:val="24"/>
    </w:rPr>
  </w:style>
  <w:style w:type="paragraph" w:styleId="Heading4">
    <w:name w:val="heading 4"/>
    <w:basedOn w:val="Normal"/>
    <w:next w:val="Normal"/>
    <w:link w:val="Heading4Char"/>
    <w:uiPriority w:val="9"/>
    <w:semiHidden/>
    <w:unhideWhenUsed/>
    <w:qFormat/>
    <w:rsid w:val="00253EB0"/>
    <w:pPr>
      <w:spacing w:before="240" w:after="0"/>
      <w:jc w:val="left"/>
      <w:outlineLvl w:val="3"/>
    </w:pPr>
    <w:rPr>
      <w:smallCaps/>
      <w:spacing w:val="10"/>
      <w:sz w:val="22"/>
      <w:szCs w:val="22"/>
    </w:rPr>
  </w:style>
  <w:style w:type="paragraph" w:styleId="Heading5">
    <w:name w:val="heading 5"/>
    <w:basedOn w:val="Normal"/>
    <w:next w:val="Normal"/>
    <w:link w:val="Heading5Char"/>
    <w:uiPriority w:val="9"/>
    <w:semiHidden/>
    <w:unhideWhenUsed/>
    <w:qFormat/>
    <w:rsid w:val="00253EB0"/>
    <w:pPr>
      <w:spacing w:before="200" w:after="0"/>
      <w:jc w:val="left"/>
      <w:outlineLvl w:val="4"/>
    </w:pPr>
    <w:rPr>
      <w:smallCaps/>
      <w:color w:val="C45911" w:themeColor="accent2" w:themeShade="BF"/>
      <w:spacing w:val="10"/>
      <w:sz w:val="22"/>
      <w:szCs w:val="26"/>
    </w:rPr>
  </w:style>
  <w:style w:type="paragraph" w:styleId="Heading6">
    <w:name w:val="heading 6"/>
    <w:basedOn w:val="Normal"/>
    <w:next w:val="Normal"/>
    <w:link w:val="Heading6Char"/>
    <w:uiPriority w:val="9"/>
    <w:semiHidden/>
    <w:unhideWhenUsed/>
    <w:qFormat/>
    <w:rsid w:val="00253EB0"/>
    <w:pPr>
      <w:spacing w:after="0"/>
      <w:jc w:val="left"/>
      <w:outlineLvl w:val="5"/>
    </w:pPr>
    <w:rPr>
      <w:smallCaps/>
      <w:color w:val="ED7D31" w:themeColor="accent2"/>
      <w:spacing w:val="5"/>
      <w:sz w:val="22"/>
    </w:rPr>
  </w:style>
  <w:style w:type="paragraph" w:styleId="Heading7">
    <w:name w:val="heading 7"/>
    <w:basedOn w:val="Normal"/>
    <w:next w:val="Normal"/>
    <w:link w:val="Heading7Char"/>
    <w:uiPriority w:val="9"/>
    <w:semiHidden/>
    <w:unhideWhenUsed/>
    <w:qFormat/>
    <w:rsid w:val="00253EB0"/>
    <w:pPr>
      <w:spacing w:after="0"/>
      <w:jc w:val="left"/>
      <w:outlineLvl w:val="6"/>
    </w:pPr>
    <w:rPr>
      <w:b/>
      <w:smallCaps/>
      <w:color w:val="ED7D31" w:themeColor="accent2"/>
      <w:spacing w:val="10"/>
    </w:rPr>
  </w:style>
  <w:style w:type="paragraph" w:styleId="Heading8">
    <w:name w:val="heading 8"/>
    <w:basedOn w:val="Normal"/>
    <w:next w:val="Normal"/>
    <w:link w:val="Heading8Char"/>
    <w:uiPriority w:val="9"/>
    <w:semiHidden/>
    <w:unhideWhenUsed/>
    <w:qFormat/>
    <w:rsid w:val="00253EB0"/>
    <w:pPr>
      <w:spacing w:after="0"/>
      <w:jc w:val="left"/>
      <w:outlineLvl w:val="7"/>
    </w:pPr>
    <w:rPr>
      <w:b/>
      <w:i/>
      <w:smallCaps/>
      <w:color w:val="C45911" w:themeColor="accent2" w:themeShade="BF"/>
    </w:rPr>
  </w:style>
  <w:style w:type="paragraph" w:styleId="Heading9">
    <w:name w:val="heading 9"/>
    <w:basedOn w:val="Normal"/>
    <w:next w:val="Normal"/>
    <w:link w:val="Heading9Char"/>
    <w:uiPriority w:val="9"/>
    <w:semiHidden/>
    <w:unhideWhenUsed/>
    <w:qFormat/>
    <w:rsid w:val="00253EB0"/>
    <w:pPr>
      <w:spacing w:after="0"/>
      <w:jc w:val="left"/>
      <w:outlineLvl w:val="8"/>
    </w:pPr>
    <w:rPr>
      <w:b/>
      <w:i/>
      <w:smallCaps/>
      <w:color w:val="823B0B" w:themeColor="accent2"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253EB0"/>
    <w:pPr>
      <w:spacing w:after="0" w:line="240" w:lineRule="auto"/>
    </w:pPr>
  </w:style>
  <w:style w:type="character" w:customStyle="1" w:styleId="NoSpacingChar">
    <w:name w:val="No Spacing Char"/>
    <w:basedOn w:val="DefaultParagraphFont"/>
    <w:link w:val="NoSpacing"/>
    <w:uiPriority w:val="1"/>
    <w:rsid w:val="00253EB0"/>
  </w:style>
  <w:style w:type="character" w:customStyle="1" w:styleId="Heading1Char">
    <w:name w:val="Heading 1 Char"/>
    <w:basedOn w:val="DefaultParagraphFont"/>
    <w:link w:val="Heading1"/>
    <w:uiPriority w:val="9"/>
    <w:rsid w:val="00253EB0"/>
    <w:rPr>
      <w:smallCaps/>
      <w:spacing w:val="5"/>
      <w:sz w:val="32"/>
      <w:szCs w:val="32"/>
    </w:rPr>
  </w:style>
  <w:style w:type="character" w:customStyle="1" w:styleId="Heading2Char">
    <w:name w:val="Heading 2 Char"/>
    <w:basedOn w:val="DefaultParagraphFont"/>
    <w:link w:val="Heading2"/>
    <w:uiPriority w:val="9"/>
    <w:rsid w:val="00253EB0"/>
    <w:rPr>
      <w:smallCaps/>
      <w:spacing w:val="5"/>
      <w:sz w:val="28"/>
      <w:szCs w:val="28"/>
    </w:rPr>
  </w:style>
  <w:style w:type="character" w:customStyle="1" w:styleId="Heading3Char">
    <w:name w:val="Heading 3 Char"/>
    <w:basedOn w:val="DefaultParagraphFont"/>
    <w:link w:val="Heading3"/>
    <w:uiPriority w:val="9"/>
    <w:semiHidden/>
    <w:rsid w:val="00253EB0"/>
    <w:rPr>
      <w:smallCaps/>
      <w:spacing w:val="5"/>
      <w:sz w:val="24"/>
      <w:szCs w:val="24"/>
    </w:rPr>
  </w:style>
  <w:style w:type="character" w:customStyle="1" w:styleId="Heading4Char">
    <w:name w:val="Heading 4 Char"/>
    <w:basedOn w:val="DefaultParagraphFont"/>
    <w:link w:val="Heading4"/>
    <w:uiPriority w:val="9"/>
    <w:semiHidden/>
    <w:rsid w:val="00253EB0"/>
    <w:rPr>
      <w:smallCaps/>
      <w:spacing w:val="10"/>
      <w:sz w:val="22"/>
      <w:szCs w:val="22"/>
    </w:rPr>
  </w:style>
  <w:style w:type="character" w:customStyle="1" w:styleId="Heading5Char">
    <w:name w:val="Heading 5 Char"/>
    <w:basedOn w:val="DefaultParagraphFont"/>
    <w:link w:val="Heading5"/>
    <w:uiPriority w:val="9"/>
    <w:semiHidden/>
    <w:rsid w:val="00253EB0"/>
    <w:rPr>
      <w:smallCaps/>
      <w:color w:val="C45911" w:themeColor="accent2" w:themeShade="BF"/>
      <w:spacing w:val="10"/>
      <w:sz w:val="22"/>
      <w:szCs w:val="26"/>
    </w:rPr>
  </w:style>
  <w:style w:type="character" w:customStyle="1" w:styleId="Heading6Char">
    <w:name w:val="Heading 6 Char"/>
    <w:basedOn w:val="DefaultParagraphFont"/>
    <w:link w:val="Heading6"/>
    <w:uiPriority w:val="9"/>
    <w:semiHidden/>
    <w:rsid w:val="00253EB0"/>
    <w:rPr>
      <w:smallCaps/>
      <w:color w:val="ED7D31" w:themeColor="accent2"/>
      <w:spacing w:val="5"/>
      <w:sz w:val="22"/>
    </w:rPr>
  </w:style>
  <w:style w:type="character" w:customStyle="1" w:styleId="Heading7Char">
    <w:name w:val="Heading 7 Char"/>
    <w:basedOn w:val="DefaultParagraphFont"/>
    <w:link w:val="Heading7"/>
    <w:uiPriority w:val="9"/>
    <w:semiHidden/>
    <w:rsid w:val="00253EB0"/>
    <w:rPr>
      <w:b/>
      <w:smallCaps/>
      <w:color w:val="ED7D31" w:themeColor="accent2"/>
      <w:spacing w:val="10"/>
    </w:rPr>
  </w:style>
  <w:style w:type="character" w:customStyle="1" w:styleId="Heading8Char">
    <w:name w:val="Heading 8 Char"/>
    <w:basedOn w:val="DefaultParagraphFont"/>
    <w:link w:val="Heading8"/>
    <w:uiPriority w:val="9"/>
    <w:semiHidden/>
    <w:rsid w:val="00253EB0"/>
    <w:rPr>
      <w:b/>
      <w:i/>
      <w:smallCaps/>
      <w:color w:val="C45911" w:themeColor="accent2" w:themeShade="BF"/>
    </w:rPr>
  </w:style>
  <w:style w:type="character" w:customStyle="1" w:styleId="Heading9Char">
    <w:name w:val="Heading 9 Char"/>
    <w:basedOn w:val="DefaultParagraphFont"/>
    <w:link w:val="Heading9"/>
    <w:uiPriority w:val="9"/>
    <w:semiHidden/>
    <w:rsid w:val="00253EB0"/>
    <w:rPr>
      <w:b/>
      <w:i/>
      <w:smallCaps/>
      <w:color w:val="823B0B" w:themeColor="accent2" w:themeShade="7F"/>
    </w:rPr>
  </w:style>
  <w:style w:type="paragraph" w:styleId="Caption">
    <w:name w:val="caption"/>
    <w:basedOn w:val="Normal"/>
    <w:next w:val="Normal"/>
    <w:uiPriority w:val="35"/>
    <w:semiHidden/>
    <w:unhideWhenUsed/>
    <w:qFormat/>
    <w:rsid w:val="00253EB0"/>
    <w:rPr>
      <w:b/>
      <w:bCs/>
      <w:caps/>
      <w:sz w:val="16"/>
      <w:szCs w:val="18"/>
    </w:rPr>
  </w:style>
  <w:style w:type="paragraph" w:styleId="Title">
    <w:name w:val="Title"/>
    <w:basedOn w:val="Normal"/>
    <w:next w:val="Normal"/>
    <w:link w:val="TitleChar"/>
    <w:uiPriority w:val="10"/>
    <w:qFormat/>
    <w:rsid w:val="00253EB0"/>
    <w:pPr>
      <w:pBdr>
        <w:top w:val="single" w:sz="12" w:space="1" w:color="ED7D31" w:themeColor="accent2"/>
      </w:pBdr>
      <w:spacing w:line="240" w:lineRule="auto"/>
      <w:jc w:val="right"/>
    </w:pPr>
    <w:rPr>
      <w:smallCaps/>
      <w:sz w:val="48"/>
      <w:szCs w:val="48"/>
    </w:rPr>
  </w:style>
  <w:style w:type="character" w:customStyle="1" w:styleId="TitleChar">
    <w:name w:val="Title Char"/>
    <w:basedOn w:val="DefaultParagraphFont"/>
    <w:link w:val="Title"/>
    <w:uiPriority w:val="10"/>
    <w:rsid w:val="00253EB0"/>
    <w:rPr>
      <w:smallCaps/>
      <w:sz w:val="48"/>
      <w:szCs w:val="48"/>
    </w:rPr>
  </w:style>
  <w:style w:type="paragraph" w:styleId="Subtitle">
    <w:name w:val="Subtitle"/>
    <w:basedOn w:val="Normal"/>
    <w:next w:val="Normal"/>
    <w:link w:val="SubtitleChar"/>
    <w:uiPriority w:val="11"/>
    <w:qFormat/>
    <w:rsid w:val="00253EB0"/>
    <w:pPr>
      <w:spacing w:after="720" w:line="240" w:lineRule="auto"/>
      <w:jc w:val="right"/>
    </w:pPr>
    <w:rPr>
      <w:rFonts w:asciiTheme="majorHAnsi" w:eastAsiaTheme="majorEastAsia" w:hAnsiTheme="majorHAnsi" w:cstheme="majorBidi"/>
      <w:szCs w:val="22"/>
    </w:rPr>
  </w:style>
  <w:style w:type="character" w:customStyle="1" w:styleId="SubtitleChar">
    <w:name w:val="Subtitle Char"/>
    <w:basedOn w:val="DefaultParagraphFont"/>
    <w:link w:val="Subtitle"/>
    <w:uiPriority w:val="11"/>
    <w:rsid w:val="00253EB0"/>
    <w:rPr>
      <w:rFonts w:asciiTheme="majorHAnsi" w:eastAsiaTheme="majorEastAsia" w:hAnsiTheme="majorHAnsi" w:cstheme="majorBidi"/>
      <w:szCs w:val="22"/>
    </w:rPr>
  </w:style>
  <w:style w:type="character" w:styleId="Strong">
    <w:name w:val="Strong"/>
    <w:uiPriority w:val="22"/>
    <w:qFormat/>
    <w:rsid w:val="00253EB0"/>
    <w:rPr>
      <w:b/>
      <w:color w:val="ED7D31" w:themeColor="accent2"/>
    </w:rPr>
  </w:style>
  <w:style w:type="character" w:styleId="Emphasis">
    <w:name w:val="Emphasis"/>
    <w:uiPriority w:val="20"/>
    <w:qFormat/>
    <w:rsid w:val="00253EB0"/>
    <w:rPr>
      <w:b/>
      <w:i/>
      <w:spacing w:val="10"/>
    </w:rPr>
  </w:style>
  <w:style w:type="paragraph" w:styleId="ListParagraph">
    <w:name w:val="List Paragraph"/>
    <w:basedOn w:val="Normal"/>
    <w:uiPriority w:val="34"/>
    <w:qFormat/>
    <w:rsid w:val="00253EB0"/>
    <w:pPr>
      <w:ind w:left="720"/>
      <w:contextualSpacing/>
    </w:pPr>
  </w:style>
  <w:style w:type="paragraph" w:styleId="Quote">
    <w:name w:val="Quote"/>
    <w:basedOn w:val="Normal"/>
    <w:next w:val="Normal"/>
    <w:link w:val="QuoteChar"/>
    <w:uiPriority w:val="29"/>
    <w:qFormat/>
    <w:rsid w:val="00253EB0"/>
    <w:rPr>
      <w:i/>
    </w:rPr>
  </w:style>
  <w:style w:type="character" w:customStyle="1" w:styleId="QuoteChar">
    <w:name w:val="Quote Char"/>
    <w:basedOn w:val="DefaultParagraphFont"/>
    <w:link w:val="Quote"/>
    <w:uiPriority w:val="29"/>
    <w:rsid w:val="00253EB0"/>
    <w:rPr>
      <w:i/>
    </w:rPr>
  </w:style>
  <w:style w:type="paragraph" w:styleId="IntenseQuote">
    <w:name w:val="Intense Quote"/>
    <w:basedOn w:val="Normal"/>
    <w:next w:val="Normal"/>
    <w:link w:val="IntenseQuoteChar"/>
    <w:uiPriority w:val="30"/>
    <w:qFormat/>
    <w:rsid w:val="00253EB0"/>
    <w:pPr>
      <w:pBdr>
        <w:top w:val="single" w:sz="8" w:space="10" w:color="C45911" w:themeColor="accent2" w:themeShade="BF"/>
        <w:left w:val="single" w:sz="8" w:space="10" w:color="C45911" w:themeColor="accent2" w:themeShade="BF"/>
        <w:bottom w:val="single" w:sz="8" w:space="10" w:color="C45911" w:themeColor="accent2" w:themeShade="BF"/>
        <w:right w:val="single" w:sz="8" w:space="10" w:color="C45911" w:themeColor="accent2" w:themeShade="BF"/>
      </w:pBdr>
      <w:shd w:val="clear" w:color="auto" w:fill="ED7D31" w:themeFill="accent2"/>
      <w:spacing w:before="140" w:after="140"/>
      <w:ind w:left="1440" w:right="1440"/>
    </w:pPr>
    <w:rPr>
      <w:b/>
      <w:i/>
      <w:color w:val="FFFFFF" w:themeColor="background1"/>
    </w:rPr>
  </w:style>
  <w:style w:type="character" w:customStyle="1" w:styleId="IntenseQuoteChar">
    <w:name w:val="Intense Quote Char"/>
    <w:basedOn w:val="DefaultParagraphFont"/>
    <w:link w:val="IntenseQuote"/>
    <w:uiPriority w:val="30"/>
    <w:rsid w:val="00253EB0"/>
    <w:rPr>
      <w:b/>
      <w:i/>
      <w:color w:val="FFFFFF" w:themeColor="background1"/>
      <w:shd w:val="clear" w:color="auto" w:fill="ED7D31" w:themeFill="accent2"/>
    </w:rPr>
  </w:style>
  <w:style w:type="character" w:styleId="SubtleEmphasis">
    <w:name w:val="Subtle Emphasis"/>
    <w:uiPriority w:val="19"/>
    <w:qFormat/>
    <w:rsid w:val="00253EB0"/>
    <w:rPr>
      <w:i/>
    </w:rPr>
  </w:style>
  <w:style w:type="character" w:styleId="IntenseEmphasis">
    <w:name w:val="Intense Emphasis"/>
    <w:uiPriority w:val="21"/>
    <w:qFormat/>
    <w:rsid w:val="00253EB0"/>
    <w:rPr>
      <w:b/>
      <w:i/>
      <w:color w:val="ED7D31" w:themeColor="accent2"/>
      <w:spacing w:val="10"/>
    </w:rPr>
  </w:style>
  <w:style w:type="character" w:styleId="SubtleReference">
    <w:name w:val="Subtle Reference"/>
    <w:uiPriority w:val="31"/>
    <w:qFormat/>
    <w:rsid w:val="00253EB0"/>
    <w:rPr>
      <w:b/>
    </w:rPr>
  </w:style>
  <w:style w:type="character" w:styleId="IntenseReference">
    <w:name w:val="Intense Reference"/>
    <w:uiPriority w:val="32"/>
    <w:qFormat/>
    <w:rsid w:val="00253EB0"/>
    <w:rPr>
      <w:b/>
      <w:bCs/>
      <w:smallCaps/>
      <w:spacing w:val="5"/>
      <w:sz w:val="22"/>
      <w:szCs w:val="22"/>
      <w:u w:val="single"/>
    </w:rPr>
  </w:style>
  <w:style w:type="character" w:styleId="BookTitle">
    <w:name w:val="Book Title"/>
    <w:uiPriority w:val="33"/>
    <w:qFormat/>
    <w:rsid w:val="00253EB0"/>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253EB0"/>
    <w:pPr>
      <w:outlineLvl w:val="9"/>
    </w:pPr>
  </w:style>
  <w:style w:type="table" w:styleId="TableGrid">
    <w:name w:val="Table Grid"/>
    <w:basedOn w:val="TableNormal"/>
    <w:uiPriority w:val="39"/>
    <w:rsid w:val="00E757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CF5338"/>
    <w:pPr>
      <w:spacing w:before="120" w:after="120"/>
      <w:jc w:val="left"/>
    </w:pPr>
    <w:rPr>
      <w:rFonts w:cstheme="minorHAnsi"/>
      <w:b/>
      <w:bCs/>
      <w:caps/>
    </w:rPr>
  </w:style>
  <w:style w:type="paragraph" w:styleId="TOC2">
    <w:name w:val="toc 2"/>
    <w:basedOn w:val="Normal"/>
    <w:next w:val="Normal"/>
    <w:autoRedefine/>
    <w:uiPriority w:val="39"/>
    <w:unhideWhenUsed/>
    <w:rsid w:val="00CF5338"/>
    <w:pPr>
      <w:spacing w:after="0"/>
      <w:ind w:left="200"/>
      <w:jc w:val="left"/>
    </w:pPr>
    <w:rPr>
      <w:rFonts w:cstheme="minorHAnsi"/>
      <w:smallCaps/>
    </w:rPr>
  </w:style>
  <w:style w:type="paragraph" w:styleId="TOC3">
    <w:name w:val="toc 3"/>
    <w:basedOn w:val="Normal"/>
    <w:next w:val="Normal"/>
    <w:autoRedefine/>
    <w:uiPriority w:val="39"/>
    <w:semiHidden/>
    <w:unhideWhenUsed/>
    <w:rsid w:val="00CF5338"/>
    <w:pPr>
      <w:spacing w:after="0"/>
      <w:ind w:left="400"/>
      <w:jc w:val="left"/>
    </w:pPr>
    <w:rPr>
      <w:rFonts w:cstheme="minorHAnsi"/>
      <w:i/>
      <w:iCs/>
    </w:rPr>
  </w:style>
  <w:style w:type="paragraph" w:styleId="TOC4">
    <w:name w:val="toc 4"/>
    <w:basedOn w:val="Normal"/>
    <w:next w:val="Normal"/>
    <w:autoRedefine/>
    <w:uiPriority w:val="39"/>
    <w:semiHidden/>
    <w:unhideWhenUsed/>
    <w:rsid w:val="00CF5338"/>
    <w:pPr>
      <w:spacing w:after="0"/>
      <w:ind w:left="600"/>
      <w:jc w:val="left"/>
    </w:pPr>
    <w:rPr>
      <w:rFonts w:cstheme="minorHAnsi"/>
      <w:sz w:val="18"/>
      <w:szCs w:val="18"/>
    </w:rPr>
  </w:style>
  <w:style w:type="paragraph" w:styleId="TOC5">
    <w:name w:val="toc 5"/>
    <w:basedOn w:val="Normal"/>
    <w:next w:val="Normal"/>
    <w:autoRedefine/>
    <w:uiPriority w:val="39"/>
    <w:semiHidden/>
    <w:unhideWhenUsed/>
    <w:rsid w:val="00CF5338"/>
    <w:pPr>
      <w:spacing w:after="0"/>
      <w:ind w:left="800"/>
      <w:jc w:val="left"/>
    </w:pPr>
    <w:rPr>
      <w:rFonts w:cstheme="minorHAnsi"/>
      <w:sz w:val="18"/>
      <w:szCs w:val="18"/>
    </w:rPr>
  </w:style>
  <w:style w:type="paragraph" w:styleId="TOC6">
    <w:name w:val="toc 6"/>
    <w:basedOn w:val="Normal"/>
    <w:next w:val="Normal"/>
    <w:autoRedefine/>
    <w:uiPriority w:val="39"/>
    <w:semiHidden/>
    <w:unhideWhenUsed/>
    <w:rsid w:val="00CF5338"/>
    <w:pPr>
      <w:spacing w:after="0"/>
      <w:ind w:left="1000"/>
      <w:jc w:val="left"/>
    </w:pPr>
    <w:rPr>
      <w:rFonts w:cstheme="minorHAnsi"/>
      <w:sz w:val="18"/>
      <w:szCs w:val="18"/>
    </w:rPr>
  </w:style>
  <w:style w:type="paragraph" w:styleId="TOC7">
    <w:name w:val="toc 7"/>
    <w:basedOn w:val="Normal"/>
    <w:next w:val="Normal"/>
    <w:autoRedefine/>
    <w:uiPriority w:val="39"/>
    <w:semiHidden/>
    <w:unhideWhenUsed/>
    <w:rsid w:val="00CF5338"/>
    <w:pPr>
      <w:spacing w:after="0"/>
      <w:ind w:left="1200"/>
      <w:jc w:val="left"/>
    </w:pPr>
    <w:rPr>
      <w:rFonts w:cstheme="minorHAnsi"/>
      <w:sz w:val="18"/>
      <w:szCs w:val="18"/>
    </w:rPr>
  </w:style>
  <w:style w:type="paragraph" w:styleId="TOC8">
    <w:name w:val="toc 8"/>
    <w:basedOn w:val="Normal"/>
    <w:next w:val="Normal"/>
    <w:autoRedefine/>
    <w:uiPriority w:val="39"/>
    <w:semiHidden/>
    <w:unhideWhenUsed/>
    <w:rsid w:val="00CF5338"/>
    <w:pPr>
      <w:spacing w:after="0"/>
      <w:ind w:left="1400"/>
      <w:jc w:val="left"/>
    </w:pPr>
    <w:rPr>
      <w:rFonts w:cstheme="minorHAnsi"/>
      <w:sz w:val="18"/>
      <w:szCs w:val="18"/>
    </w:rPr>
  </w:style>
  <w:style w:type="paragraph" w:styleId="TOC9">
    <w:name w:val="toc 9"/>
    <w:basedOn w:val="Normal"/>
    <w:next w:val="Normal"/>
    <w:autoRedefine/>
    <w:uiPriority w:val="39"/>
    <w:semiHidden/>
    <w:unhideWhenUsed/>
    <w:rsid w:val="00CF5338"/>
    <w:pPr>
      <w:spacing w:after="0"/>
      <w:ind w:left="1600"/>
      <w:jc w:val="left"/>
    </w:pPr>
    <w:rPr>
      <w:rFonts w:cstheme="minorHAnsi"/>
      <w:sz w:val="18"/>
      <w:szCs w:val="18"/>
    </w:rPr>
  </w:style>
  <w:style w:type="character" w:styleId="Hyperlink">
    <w:name w:val="Hyperlink"/>
    <w:basedOn w:val="DefaultParagraphFont"/>
    <w:uiPriority w:val="99"/>
    <w:unhideWhenUsed/>
    <w:rsid w:val="007F310C"/>
    <w:rPr>
      <w:color w:val="0563C1" w:themeColor="hyperlink"/>
      <w:u w:val="single"/>
    </w:rPr>
  </w:style>
  <w:style w:type="paragraph" w:styleId="Footer">
    <w:name w:val="footer"/>
    <w:basedOn w:val="Normal"/>
    <w:link w:val="FooterChar"/>
    <w:uiPriority w:val="99"/>
    <w:unhideWhenUsed/>
    <w:rsid w:val="00D3713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7133"/>
  </w:style>
  <w:style w:type="character" w:styleId="PageNumber">
    <w:name w:val="page number"/>
    <w:basedOn w:val="DefaultParagraphFont"/>
    <w:uiPriority w:val="99"/>
    <w:semiHidden/>
    <w:unhideWhenUsed/>
    <w:rsid w:val="00D37133"/>
  </w:style>
  <w:style w:type="paragraph" w:styleId="NormalWeb">
    <w:name w:val="Normal (Web)"/>
    <w:basedOn w:val="Normal"/>
    <w:uiPriority w:val="99"/>
    <w:semiHidden/>
    <w:unhideWhenUsed/>
    <w:rsid w:val="00A33B58"/>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A33B58"/>
    <w:rPr>
      <w:color w:val="954F72" w:themeColor="followedHyperlink"/>
      <w:u w:val="single"/>
    </w:rPr>
  </w:style>
  <w:style w:type="character" w:styleId="UnresolvedMention">
    <w:name w:val="Unresolved Mention"/>
    <w:basedOn w:val="DefaultParagraphFont"/>
    <w:uiPriority w:val="99"/>
    <w:semiHidden/>
    <w:unhideWhenUsed/>
    <w:rsid w:val="007379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6727743">
      <w:bodyDiv w:val="1"/>
      <w:marLeft w:val="0"/>
      <w:marRight w:val="0"/>
      <w:marTop w:val="0"/>
      <w:marBottom w:val="0"/>
      <w:divBdr>
        <w:top w:val="none" w:sz="0" w:space="0" w:color="auto"/>
        <w:left w:val="none" w:sz="0" w:space="0" w:color="auto"/>
        <w:bottom w:val="none" w:sz="0" w:space="0" w:color="auto"/>
        <w:right w:val="none" w:sz="0" w:space="0" w:color="auto"/>
      </w:divBdr>
    </w:div>
    <w:div w:id="877932999">
      <w:bodyDiv w:val="1"/>
      <w:marLeft w:val="0"/>
      <w:marRight w:val="0"/>
      <w:marTop w:val="0"/>
      <w:marBottom w:val="0"/>
      <w:divBdr>
        <w:top w:val="none" w:sz="0" w:space="0" w:color="auto"/>
        <w:left w:val="none" w:sz="0" w:space="0" w:color="auto"/>
        <w:bottom w:val="none" w:sz="0" w:space="0" w:color="auto"/>
        <w:right w:val="none" w:sz="0" w:space="0" w:color="auto"/>
      </w:divBdr>
      <w:divsChild>
        <w:div w:id="1353536228">
          <w:marLeft w:val="0"/>
          <w:marRight w:val="0"/>
          <w:marTop w:val="0"/>
          <w:marBottom w:val="0"/>
          <w:divBdr>
            <w:top w:val="none" w:sz="0" w:space="0" w:color="auto"/>
            <w:left w:val="none" w:sz="0" w:space="0" w:color="auto"/>
            <w:bottom w:val="none" w:sz="0" w:space="0" w:color="auto"/>
            <w:right w:val="none" w:sz="0" w:space="0" w:color="auto"/>
          </w:divBdr>
        </w:div>
        <w:div w:id="85612023">
          <w:marLeft w:val="0"/>
          <w:marRight w:val="0"/>
          <w:marTop w:val="0"/>
          <w:marBottom w:val="0"/>
          <w:divBdr>
            <w:top w:val="none" w:sz="0" w:space="0" w:color="auto"/>
            <w:left w:val="none" w:sz="0" w:space="0" w:color="auto"/>
            <w:bottom w:val="none" w:sz="0" w:space="0" w:color="auto"/>
            <w:right w:val="none" w:sz="0" w:space="0" w:color="auto"/>
          </w:divBdr>
        </w:div>
        <w:div w:id="33583318">
          <w:marLeft w:val="0"/>
          <w:marRight w:val="0"/>
          <w:marTop w:val="0"/>
          <w:marBottom w:val="0"/>
          <w:divBdr>
            <w:top w:val="none" w:sz="0" w:space="0" w:color="auto"/>
            <w:left w:val="none" w:sz="0" w:space="0" w:color="auto"/>
            <w:bottom w:val="none" w:sz="0" w:space="0" w:color="auto"/>
            <w:right w:val="none" w:sz="0" w:space="0" w:color="auto"/>
          </w:divBdr>
        </w:div>
        <w:div w:id="1796410156">
          <w:marLeft w:val="0"/>
          <w:marRight w:val="0"/>
          <w:marTop w:val="0"/>
          <w:marBottom w:val="0"/>
          <w:divBdr>
            <w:top w:val="none" w:sz="0" w:space="0" w:color="auto"/>
            <w:left w:val="none" w:sz="0" w:space="0" w:color="auto"/>
            <w:bottom w:val="none" w:sz="0" w:space="0" w:color="auto"/>
            <w:right w:val="none" w:sz="0" w:space="0" w:color="auto"/>
          </w:divBdr>
        </w:div>
      </w:divsChild>
    </w:div>
    <w:div w:id="1419447401">
      <w:bodyDiv w:val="1"/>
      <w:marLeft w:val="0"/>
      <w:marRight w:val="0"/>
      <w:marTop w:val="0"/>
      <w:marBottom w:val="0"/>
      <w:divBdr>
        <w:top w:val="none" w:sz="0" w:space="0" w:color="auto"/>
        <w:left w:val="none" w:sz="0" w:space="0" w:color="auto"/>
        <w:bottom w:val="none" w:sz="0" w:space="0" w:color="auto"/>
        <w:right w:val="none" w:sz="0" w:space="0" w:color="auto"/>
      </w:divBdr>
    </w:div>
    <w:div w:id="1472555205">
      <w:bodyDiv w:val="1"/>
      <w:marLeft w:val="0"/>
      <w:marRight w:val="0"/>
      <w:marTop w:val="0"/>
      <w:marBottom w:val="0"/>
      <w:divBdr>
        <w:top w:val="none" w:sz="0" w:space="0" w:color="auto"/>
        <w:left w:val="none" w:sz="0" w:space="0" w:color="auto"/>
        <w:bottom w:val="none" w:sz="0" w:space="0" w:color="auto"/>
        <w:right w:val="none" w:sz="0" w:space="0" w:color="auto"/>
      </w:divBdr>
      <w:divsChild>
        <w:div w:id="875774799">
          <w:marLeft w:val="0"/>
          <w:marRight w:val="0"/>
          <w:marTop w:val="0"/>
          <w:marBottom w:val="0"/>
          <w:divBdr>
            <w:top w:val="none" w:sz="0" w:space="0" w:color="auto"/>
            <w:left w:val="none" w:sz="0" w:space="0" w:color="auto"/>
            <w:bottom w:val="none" w:sz="0" w:space="0" w:color="auto"/>
            <w:right w:val="none" w:sz="0" w:space="0" w:color="auto"/>
          </w:divBdr>
          <w:divsChild>
            <w:div w:id="33626949">
              <w:marLeft w:val="0"/>
              <w:marRight w:val="0"/>
              <w:marTop w:val="0"/>
              <w:marBottom w:val="0"/>
              <w:divBdr>
                <w:top w:val="none" w:sz="0" w:space="0" w:color="auto"/>
                <w:left w:val="none" w:sz="0" w:space="0" w:color="auto"/>
                <w:bottom w:val="none" w:sz="0" w:space="0" w:color="auto"/>
                <w:right w:val="none" w:sz="0" w:space="0" w:color="auto"/>
              </w:divBdr>
              <w:divsChild>
                <w:div w:id="2118018068">
                  <w:marLeft w:val="0"/>
                  <w:marRight w:val="0"/>
                  <w:marTop w:val="0"/>
                  <w:marBottom w:val="0"/>
                  <w:divBdr>
                    <w:top w:val="none" w:sz="0" w:space="0" w:color="auto"/>
                    <w:left w:val="none" w:sz="0" w:space="0" w:color="auto"/>
                    <w:bottom w:val="none" w:sz="0" w:space="0" w:color="auto"/>
                    <w:right w:val="none" w:sz="0" w:space="0" w:color="auto"/>
                  </w:divBdr>
                  <w:divsChild>
                    <w:div w:id="157924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916949">
      <w:bodyDiv w:val="1"/>
      <w:marLeft w:val="0"/>
      <w:marRight w:val="0"/>
      <w:marTop w:val="0"/>
      <w:marBottom w:val="0"/>
      <w:divBdr>
        <w:top w:val="none" w:sz="0" w:space="0" w:color="auto"/>
        <w:left w:val="none" w:sz="0" w:space="0" w:color="auto"/>
        <w:bottom w:val="none" w:sz="0" w:space="0" w:color="auto"/>
        <w:right w:val="none" w:sz="0" w:space="0" w:color="auto"/>
      </w:divBdr>
    </w:div>
    <w:div w:id="2121877902">
      <w:bodyDiv w:val="1"/>
      <w:marLeft w:val="0"/>
      <w:marRight w:val="0"/>
      <w:marTop w:val="0"/>
      <w:marBottom w:val="0"/>
      <w:divBdr>
        <w:top w:val="none" w:sz="0" w:space="0" w:color="auto"/>
        <w:left w:val="none" w:sz="0" w:space="0" w:color="auto"/>
        <w:bottom w:val="none" w:sz="0" w:space="0" w:color="auto"/>
        <w:right w:val="none" w:sz="0" w:space="0" w:color="auto"/>
      </w:divBdr>
      <w:divsChild>
        <w:div w:id="1999071014">
          <w:marLeft w:val="0"/>
          <w:marRight w:val="0"/>
          <w:marTop w:val="100"/>
          <w:marBottom w:val="100"/>
          <w:divBdr>
            <w:top w:val="none" w:sz="0" w:space="0" w:color="auto"/>
            <w:left w:val="none" w:sz="0" w:space="0" w:color="auto"/>
            <w:bottom w:val="none" w:sz="0" w:space="0" w:color="auto"/>
            <w:right w:val="none" w:sz="0" w:space="0" w:color="auto"/>
          </w:divBdr>
          <w:divsChild>
            <w:div w:id="320893429">
              <w:marLeft w:val="0"/>
              <w:marRight w:val="0"/>
              <w:marTop w:val="0"/>
              <w:marBottom w:val="0"/>
              <w:divBdr>
                <w:top w:val="none" w:sz="0" w:space="0" w:color="auto"/>
                <w:left w:val="none" w:sz="0" w:space="0" w:color="auto"/>
                <w:bottom w:val="none" w:sz="0" w:space="0" w:color="auto"/>
                <w:right w:val="none" w:sz="0" w:space="0" w:color="auto"/>
              </w:divBdr>
              <w:divsChild>
                <w:div w:id="890075919">
                  <w:marLeft w:val="0"/>
                  <w:marRight w:val="0"/>
                  <w:marTop w:val="0"/>
                  <w:marBottom w:val="0"/>
                  <w:divBdr>
                    <w:top w:val="none" w:sz="0" w:space="0" w:color="auto"/>
                    <w:left w:val="none" w:sz="0" w:space="0" w:color="auto"/>
                    <w:bottom w:val="none" w:sz="0" w:space="0" w:color="auto"/>
                    <w:right w:val="none" w:sz="0" w:space="0" w:color="auto"/>
                  </w:divBdr>
                  <w:divsChild>
                    <w:div w:id="1626932142">
                      <w:marLeft w:val="0"/>
                      <w:marRight w:val="0"/>
                      <w:marTop w:val="450"/>
                      <w:marBottom w:val="450"/>
                      <w:divBdr>
                        <w:top w:val="none" w:sz="0" w:space="0" w:color="auto"/>
                        <w:left w:val="none" w:sz="0" w:space="0" w:color="auto"/>
                        <w:bottom w:val="none" w:sz="0" w:space="0" w:color="auto"/>
                        <w:right w:val="none" w:sz="0" w:space="0" w:color="auto"/>
                      </w:divBdr>
                      <w:divsChild>
                        <w:div w:id="722023026">
                          <w:marLeft w:val="0"/>
                          <w:marRight w:val="0"/>
                          <w:marTop w:val="0"/>
                          <w:marBottom w:val="0"/>
                          <w:divBdr>
                            <w:top w:val="none" w:sz="0" w:space="0" w:color="auto"/>
                            <w:left w:val="none" w:sz="0" w:space="0" w:color="auto"/>
                            <w:bottom w:val="none" w:sz="0" w:space="0" w:color="auto"/>
                            <w:right w:val="none" w:sz="0" w:space="0" w:color="auto"/>
                          </w:divBdr>
                          <w:divsChild>
                            <w:div w:id="1873881309">
                              <w:marLeft w:val="0"/>
                              <w:marRight w:val="0"/>
                              <w:marTop w:val="0"/>
                              <w:marBottom w:val="0"/>
                              <w:divBdr>
                                <w:top w:val="none" w:sz="0" w:space="0" w:color="auto"/>
                                <w:left w:val="none" w:sz="0" w:space="0" w:color="auto"/>
                                <w:bottom w:val="none" w:sz="0" w:space="0" w:color="auto"/>
                                <w:right w:val="none" w:sz="0" w:space="0" w:color="auto"/>
                              </w:divBdr>
                              <w:divsChild>
                                <w:div w:id="251471467">
                                  <w:marLeft w:val="0"/>
                                  <w:marRight w:val="0"/>
                                  <w:marTop w:val="0"/>
                                  <w:marBottom w:val="0"/>
                                  <w:divBdr>
                                    <w:top w:val="none" w:sz="0" w:space="0" w:color="auto"/>
                                    <w:left w:val="none" w:sz="0" w:space="0" w:color="auto"/>
                                    <w:bottom w:val="none" w:sz="0" w:space="0" w:color="auto"/>
                                    <w:right w:val="none" w:sz="0" w:space="0" w:color="auto"/>
                                  </w:divBdr>
                                  <w:divsChild>
                                    <w:div w:id="1557547764">
                                      <w:marLeft w:val="0"/>
                                      <w:marRight w:val="300"/>
                                      <w:marTop w:val="0"/>
                                      <w:marBottom w:val="0"/>
                                      <w:divBdr>
                                        <w:top w:val="single" w:sz="6" w:space="8" w:color="000000"/>
                                        <w:left w:val="single" w:sz="6" w:space="31" w:color="000000"/>
                                        <w:bottom w:val="single" w:sz="6" w:space="8" w:color="000000"/>
                                        <w:right w:val="single" w:sz="6" w:space="31" w:color="000000"/>
                                      </w:divBdr>
                                    </w:div>
                                  </w:divsChild>
                                </w:div>
                              </w:divsChild>
                            </w:div>
                          </w:divsChild>
                        </w:div>
                      </w:divsChild>
                    </w:div>
                  </w:divsChild>
                </w:div>
              </w:divsChild>
            </w:div>
          </w:divsChild>
        </w:div>
        <w:div w:id="94477701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matplotlib.org/" TargetMode="External"/><Relationship Id="rId39" Type="http://schemas.openxmlformats.org/officeDocument/2006/relationships/theme" Target="theme/theme1.xml"/><Relationship Id="rId21" Type="http://schemas.openxmlformats.org/officeDocument/2006/relationships/image" Target="media/image10.png"/><Relationship Id="rId34" Type="http://schemas.openxmlformats.org/officeDocument/2006/relationships/hyperlink" Target="https://www.youtube.com/watch?v=VVkfSNwJOwc" TargetMode="Externa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forms.google.com/" TargetMode="External"/><Relationship Id="rId33" Type="http://schemas.openxmlformats.org/officeDocument/2006/relationships/hyperlink" Target="https://www.youtube.com/watch?v=xdtzPHZXrVcs"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stackoverflow.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admin@admin.com" TargetMode="External"/><Relationship Id="rId24" Type="http://schemas.openxmlformats.org/officeDocument/2006/relationships/hyperlink" Target="https://octopus.do/sitemap/resource/generator" TargetMode="External"/><Relationship Id="rId32" Type="http://schemas.openxmlformats.org/officeDocument/2006/relationships/hyperlink" Target="https://www.youtube.com/@technobroad691" TargetMode="External"/><Relationship Id="rId37"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3js.org/" TargetMode="External"/><Relationship Id="rId28" Type="http://schemas.openxmlformats.org/officeDocument/2006/relationships/hyperlink" Target="https://www.qualtrics.com/" TargetMode="External"/><Relationship Id="rId36" Type="http://schemas.openxmlformats.org/officeDocument/2006/relationships/footer" Target="footer1.xml"/><Relationship Id="rId10" Type="http://schemas.openxmlformats.org/officeDocument/2006/relationships/hyperlink" Target="mailto:mihir@admin.com" TargetMode="External"/><Relationship Id="rId19" Type="http://schemas.openxmlformats.org/officeDocument/2006/relationships/image" Target="media/image8.png"/><Relationship Id="rId31" Type="http://schemas.openxmlformats.org/officeDocument/2006/relationships/hyperlink" Target="https://www.typeform.com/" TargetMode="External"/><Relationship Id="rId4" Type="http://schemas.openxmlformats.org/officeDocument/2006/relationships/settings" Target="settings.xml"/><Relationship Id="rId9" Type="http://schemas.openxmlformats.org/officeDocument/2006/relationships/hyperlink" Target="http://localhost/SurveyPro/index.php"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andas.pydata.org/" TargetMode="External"/><Relationship Id="rId30" Type="http://schemas.openxmlformats.org/officeDocument/2006/relationships/hyperlink" Target="https://www.surveymonkey.com/" TargetMode="External"/><Relationship Id="rId35" Type="http://schemas.openxmlformats.org/officeDocument/2006/relationships/hyperlink" Target="https://www.creative-tim.com/product/now-ui-dashboard" TargetMode="External"/><Relationship Id="rId8" Type="http://schemas.openxmlformats.org/officeDocument/2006/relationships/hyperlink" Target="http://localhost/SurveyPro/admin/index.php"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62B663-BA16-2949-AAAF-87D3A83274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TotalTime>
  <Pages>9</Pages>
  <Words>985</Words>
  <Characters>5620</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Human computer interaction design</vt:lpstr>
    </vt:vector>
  </TitlesOfParts>
  <Company>Date: October 9, 2023</Company>
  <LinksUpToDate>false</LinksUpToDate>
  <CharactersWithSpaces>6592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computer interaction design</dc:title>
  <dc:subject/>
  <dc:creator>Mihirkumar Dilipbhai Patel          T00681063</dc:creator>
  <cp:keywords/>
  <dc:description/>
  <cp:lastModifiedBy>MihirKumar Dilipbhai Patel</cp:lastModifiedBy>
  <cp:revision>911</cp:revision>
  <dcterms:created xsi:type="dcterms:W3CDTF">2023-09-21T02:37:00Z</dcterms:created>
  <dcterms:modified xsi:type="dcterms:W3CDTF">2024-04-26T17:09:00Z</dcterms:modified>
</cp:coreProperties>
</file>