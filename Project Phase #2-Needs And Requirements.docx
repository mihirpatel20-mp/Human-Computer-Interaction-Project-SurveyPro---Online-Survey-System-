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7DD4A34" w14:textId="3907E0B9" w:rsidR="004A5476" w:rsidRDefault="004A5476"/>
    <w:sdt>
      <w:sdtPr>
        <w:id w:val="-1244029629"/>
        <w:docPartObj>
          <w:docPartGallery w:val="Cover Pages"/>
          <w:docPartUnique/>
        </w:docPartObj>
      </w:sdtPr>
      <w:sdtContent>
        <w:p w14:paraId="51723746" w14:textId="34C41B89" w:rsidR="005C35DB" w:rsidRDefault="005C35DB">
          <w:r>
            <w:rPr>
              <w:noProof/>
            </w:rPr>
            <mc:AlternateContent>
              <mc:Choice Requires="wpg">
                <w:drawing>
                  <wp:anchor distT="0" distB="0" distL="114300" distR="114300" simplePos="0" relativeHeight="251660288" behindDoc="0" locked="0" layoutInCell="1" allowOverlap="1" wp14:anchorId="500F240B" wp14:editId="6261339B">
                    <wp:simplePos x="0" y="0"/>
                    <wp:positionH relativeFrom="page">
                      <wp:align>left</wp:align>
                    </wp:positionH>
                    <wp:positionV relativeFrom="page">
                      <wp:align>top</wp:align>
                    </wp:positionV>
                    <wp:extent cx="6382512" cy="3401568"/>
                    <wp:effectExtent l="0" t="0" r="0" b="889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925647391"/>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02064902" w14:textId="5567B1E0" w:rsidR="005C35DB" w:rsidRDefault="009E3AAC">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p w14:paraId="0A1F66B6" w14:textId="3A39370F" w:rsidR="00F26E0F" w:rsidRDefault="00000000" w:rsidP="005C35DB">
                                  <w:pPr>
                                    <w:pStyle w:val="NoSpacing"/>
                                    <w:spacing w:line="216" w:lineRule="auto"/>
                                    <w:rPr>
                                      <w:rFonts w:asciiTheme="majorHAnsi" w:hAnsiTheme="majorHAnsi"/>
                                      <w:b/>
                                      <w:bCs/>
                                      <w:caps/>
                                      <w:color w:val="44546A" w:themeColor="text2"/>
                                      <w:sz w:val="36"/>
                                      <w:szCs w:val="36"/>
                                    </w:rPr>
                                  </w:pPr>
                                  <w:sdt>
                                    <w:sdtPr>
                                      <w:rPr>
                                        <w:rFonts w:asciiTheme="majorHAnsi" w:hAnsiTheme="majorHAnsi"/>
                                        <w:caps/>
                                        <w:color w:val="44546A" w:themeColor="text2"/>
                                        <w:sz w:val="52"/>
                                        <w:szCs w:val="52"/>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r w:rsidR="00F26E0F" w:rsidRPr="00F26E0F">
                                        <w:rPr>
                                          <w:rFonts w:asciiTheme="majorHAnsi" w:hAnsiTheme="majorHAnsi"/>
                                          <w:caps/>
                                          <w:color w:val="44546A" w:themeColor="text2"/>
                                          <w:sz w:val="52"/>
                                          <w:szCs w:val="52"/>
                                        </w:rPr>
                                        <w:t>Human computer</w:t>
                                      </w:r>
                                      <w:r w:rsidR="00A848BD">
                                        <w:rPr>
                                          <w:rFonts w:asciiTheme="majorHAnsi" w:hAnsiTheme="majorHAnsi"/>
                                          <w:caps/>
                                          <w:color w:val="44546A" w:themeColor="text2"/>
                                          <w:sz w:val="52"/>
                                          <w:szCs w:val="52"/>
                                        </w:rPr>
                                        <w:t xml:space="preserve"> </w:t>
                                      </w:r>
                                      <w:r w:rsidR="00F26E0F" w:rsidRPr="00F26E0F">
                                        <w:rPr>
                                          <w:rFonts w:asciiTheme="majorHAnsi" w:hAnsiTheme="majorHAnsi"/>
                                          <w:caps/>
                                          <w:color w:val="44546A" w:themeColor="text2"/>
                                          <w:sz w:val="52"/>
                                          <w:szCs w:val="52"/>
                                        </w:rPr>
                                        <w:t>interaction design</w:t>
                                      </w:r>
                                    </w:sdtContent>
                                  </w:sdt>
                                  <w:r w:rsidR="005C35DB" w:rsidRPr="005C35DB">
                                    <w:rPr>
                                      <w:rFonts w:asciiTheme="majorHAnsi" w:hAnsiTheme="majorHAnsi"/>
                                      <w:b/>
                                      <w:bCs/>
                                      <w:caps/>
                                      <w:color w:val="44546A" w:themeColor="text2"/>
                                      <w:sz w:val="36"/>
                                      <w:szCs w:val="36"/>
                                    </w:rPr>
                                    <w:t xml:space="preserve"> </w:t>
                                  </w:r>
                                </w:p>
                                <w:p w14:paraId="65032F83" w14:textId="57FB5C17" w:rsidR="005C35DB" w:rsidRPr="00426B77" w:rsidRDefault="005C35DB" w:rsidP="00B83DD7">
                                  <w:pPr>
                                    <w:pStyle w:val="NoSpacing"/>
                                    <w:spacing w:line="216" w:lineRule="auto"/>
                                    <w:jc w:val="left"/>
                                    <w:rPr>
                                      <w:rFonts w:asciiTheme="majorHAnsi" w:hAnsiTheme="majorHAnsi"/>
                                      <w:caps/>
                                      <w:color w:val="44546A" w:themeColor="text2"/>
                                      <w:sz w:val="36"/>
                                      <w:szCs w:val="36"/>
                                    </w:rPr>
                                  </w:pPr>
                                  <w:r>
                                    <w:rPr>
                                      <w:rFonts w:asciiTheme="majorHAnsi" w:hAnsiTheme="majorHAnsi"/>
                                      <w:b/>
                                      <w:bCs/>
                                      <w:caps/>
                                      <w:color w:val="44546A" w:themeColor="text2"/>
                                      <w:sz w:val="36"/>
                                      <w:szCs w:val="36"/>
                                    </w:rPr>
                                    <w:t xml:space="preserve">Phase </w:t>
                                  </w:r>
                                  <w:r w:rsidRPr="002360CE">
                                    <w:rPr>
                                      <w:rFonts w:asciiTheme="majorHAnsi" w:hAnsiTheme="majorHAnsi"/>
                                      <w:b/>
                                      <w:bCs/>
                                      <w:caps/>
                                      <w:color w:val="44546A" w:themeColor="text2"/>
                                      <w:sz w:val="36"/>
                                      <w:szCs w:val="36"/>
                                    </w:rPr>
                                    <w:t>#</w:t>
                                  </w:r>
                                  <w:r w:rsidR="00887BC7">
                                    <w:rPr>
                                      <w:rFonts w:asciiTheme="majorHAnsi" w:hAnsiTheme="majorHAnsi"/>
                                      <w:b/>
                                      <w:bCs/>
                                      <w:caps/>
                                      <w:color w:val="44546A" w:themeColor="text2"/>
                                      <w:sz w:val="36"/>
                                      <w:szCs w:val="36"/>
                                    </w:rPr>
                                    <w:t>2</w:t>
                                  </w:r>
                                  <w:r>
                                    <w:rPr>
                                      <w:rFonts w:asciiTheme="majorHAnsi" w:hAnsiTheme="majorHAnsi"/>
                                      <w:b/>
                                      <w:bCs/>
                                      <w:caps/>
                                      <w:color w:val="44546A" w:themeColor="text2"/>
                                      <w:sz w:val="36"/>
                                      <w:szCs w:val="36"/>
                                    </w:rPr>
                                    <w:t xml:space="preserve"> – </w:t>
                                  </w:r>
                                  <w:r w:rsidR="00B83DD7">
                                    <w:rPr>
                                      <w:rFonts w:asciiTheme="majorHAnsi" w:hAnsiTheme="majorHAnsi"/>
                                      <w:b/>
                                      <w:bCs/>
                                      <w:caps/>
                                      <w:color w:val="44546A" w:themeColor="text2"/>
                                      <w:sz w:val="36"/>
                                      <w:szCs w:val="36"/>
                                    </w:rPr>
                                    <w:t>Needs and requirements</w:t>
                                  </w:r>
                                  <w:r w:rsidR="00E96048">
                                    <w:rPr>
                                      <w:rFonts w:asciiTheme="majorHAnsi" w:hAnsiTheme="majorHAnsi"/>
                                      <w:b/>
                                      <w:bCs/>
                                      <w:caps/>
                                      <w:color w:val="44546A" w:themeColor="text2"/>
                                      <w:sz w:val="36"/>
                                      <w:szCs w:val="36"/>
                                    </w:rPr>
                                    <w:t xml:space="preserve"> for SUrveypro, an</w:t>
                                  </w:r>
                                  <w:r w:rsidR="00B83DD7">
                                    <w:rPr>
                                      <w:rFonts w:asciiTheme="majorHAnsi" w:hAnsiTheme="majorHAnsi"/>
                                      <w:b/>
                                      <w:bCs/>
                                      <w:caps/>
                                      <w:color w:val="44546A" w:themeColor="text2"/>
                                      <w:sz w:val="36"/>
                                      <w:szCs w:val="36"/>
                                    </w:rPr>
                                    <w:t xml:space="preserve"> </w:t>
                                  </w:r>
                                  <w:r w:rsidR="00E96048">
                                    <w:rPr>
                                      <w:rFonts w:asciiTheme="majorHAnsi" w:hAnsiTheme="majorHAnsi"/>
                                      <w:b/>
                                      <w:bCs/>
                                      <w:caps/>
                                      <w:color w:val="44546A" w:themeColor="text2"/>
                                      <w:sz w:val="36"/>
                                      <w:szCs w:val="36"/>
                                    </w:rPr>
                                    <w:t>online survey system</w:t>
                                  </w:r>
                                </w:p>
                                <w:p w14:paraId="462B8F18" w14:textId="4642A1AF" w:rsidR="005C35DB" w:rsidRDefault="005C35DB">
                                  <w:pPr>
                                    <w:pStyle w:val="NoSpacing"/>
                                    <w:spacing w:line="216" w:lineRule="auto"/>
                                    <w:rPr>
                                      <w:rFonts w:asciiTheme="majorHAnsi" w:hAnsiTheme="majorHAnsi"/>
                                      <w:caps/>
                                      <w:color w:val="44546A" w:themeColor="text2"/>
                                      <w:sz w:val="96"/>
                                      <w:szCs w:val="96"/>
                                    </w:rPr>
                                  </w:pPr>
                                </w:p>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0F240B" id="Group 459" o:spid="_x0000_s1026" alt="Title: Title and subtitle with crop mark graphic" style="position:absolute;left:0;text-align:left;margin-left:0;margin-top:0;width:502.55pt;height:267.85pt;z-index:251660288;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">
                    <v:group id="Group 460" o:spid="_x0000_s1027"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28"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tangle 462" o:spid="_x0000_s1029"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type id="_x0000_t202" coordsize="21600,21600" o:spt="202" path="m,l,21600r21600,l21600,xe">
                      <v:stroke joinstyle="miter"/>
                      <v:path gradientshapeok="t" o:connecttype="rect"/>
                    </v:shapetype>
                    <v:shape id="Text Box 463" o:spid="_x0000_s1030"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heme="majorHAnsi" w:hAnsiTheme="majorHAnsi"/>
                                <w:color w:val="44546A" w:themeColor="text2"/>
                                <w:spacing w:val="10"/>
                                <w:sz w:val="36"/>
                                <w:szCs w:val="36"/>
                              </w:rPr>
                              <w:alias w:val="Subtitle"/>
                              <w:tag w:val=""/>
                              <w:id w:val="-925647391"/>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02064902" w14:textId="5567B1E0" w:rsidR="005C35DB" w:rsidRDefault="009E3AAC">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p w14:paraId="0A1F66B6" w14:textId="3A39370F" w:rsidR="00F26E0F" w:rsidRDefault="00000000" w:rsidP="005C35DB">
                            <w:pPr>
                              <w:pStyle w:val="NoSpacing"/>
                              <w:spacing w:line="216" w:lineRule="auto"/>
                              <w:rPr>
                                <w:rFonts w:asciiTheme="majorHAnsi" w:hAnsiTheme="majorHAnsi"/>
                                <w:b/>
                                <w:bCs/>
                                <w:caps/>
                                <w:color w:val="44546A" w:themeColor="text2"/>
                                <w:sz w:val="36"/>
                                <w:szCs w:val="36"/>
                              </w:rPr>
                            </w:pPr>
                            <w:sdt>
                              <w:sdtPr>
                                <w:rPr>
                                  <w:rFonts w:asciiTheme="majorHAnsi" w:hAnsiTheme="majorHAnsi"/>
                                  <w:caps/>
                                  <w:color w:val="44546A" w:themeColor="text2"/>
                                  <w:sz w:val="52"/>
                                  <w:szCs w:val="52"/>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r w:rsidR="00F26E0F" w:rsidRPr="00F26E0F">
                                  <w:rPr>
                                    <w:rFonts w:asciiTheme="majorHAnsi" w:hAnsiTheme="majorHAnsi"/>
                                    <w:caps/>
                                    <w:color w:val="44546A" w:themeColor="text2"/>
                                    <w:sz w:val="52"/>
                                    <w:szCs w:val="52"/>
                                  </w:rPr>
                                  <w:t>Human computer</w:t>
                                </w:r>
                                <w:r w:rsidR="00A848BD">
                                  <w:rPr>
                                    <w:rFonts w:asciiTheme="majorHAnsi" w:hAnsiTheme="majorHAnsi"/>
                                    <w:caps/>
                                    <w:color w:val="44546A" w:themeColor="text2"/>
                                    <w:sz w:val="52"/>
                                    <w:szCs w:val="52"/>
                                  </w:rPr>
                                  <w:t xml:space="preserve"> </w:t>
                                </w:r>
                                <w:r w:rsidR="00F26E0F" w:rsidRPr="00F26E0F">
                                  <w:rPr>
                                    <w:rFonts w:asciiTheme="majorHAnsi" w:hAnsiTheme="majorHAnsi"/>
                                    <w:caps/>
                                    <w:color w:val="44546A" w:themeColor="text2"/>
                                    <w:sz w:val="52"/>
                                    <w:szCs w:val="52"/>
                                  </w:rPr>
                                  <w:t>interaction design</w:t>
                                </w:r>
                              </w:sdtContent>
                            </w:sdt>
                            <w:r w:rsidR="005C35DB" w:rsidRPr="005C35DB">
                              <w:rPr>
                                <w:rFonts w:asciiTheme="majorHAnsi" w:hAnsiTheme="majorHAnsi"/>
                                <w:b/>
                                <w:bCs/>
                                <w:caps/>
                                <w:color w:val="44546A" w:themeColor="text2"/>
                                <w:sz w:val="36"/>
                                <w:szCs w:val="36"/>
                              </w:rPr>
                              <w:t xml:space="preserve"> </w:t>
                            </w:r>
                          </w:p>
                          <w:p w14:paraId="65032F83" w14:textId="57FB5C17" w:rsidR="005C35DB" w:rsidRPr="00426B77" w:rsidRDefault="005C35DB" w:rsidP="00B83DD7">
                            <w:pPr>
                              <w:pStyle w:val="NoSpacing"/>
                              <w:spacing w:line="216" w:lineRule="auto"/>
                              <w:jc w:val="left"/>
                              <w:rPr>
                                <w:rFonts w:asciiTheme="majorHAnsi" w:hAnsiTheme="majorHAnsi"/>
                                <w:caps/>
                                <w:color w:val="44546A" w:themeColor="text2"/>
                                <w:sz w:val="36"/>
                                <w:szCs w:val="36"/>
                              </w:rPr>
                            </w:pPr>
                            <w:r>
                              <w:rPr>
                                <w:rFonts w:asciiTheme="majorHAnsi" w:hAnsiTheme="majorHAnsi"/>
                                <w:b/>
                                <w:bCs/>
                                <w:caps/>
                                <w:color w:val="44546A" w:themeColor="text2"/>
                                <w:sz w:val="36"/>
                                <w:szCs w:val="36"/>
                              </w:rPr>
                              <w:t xml:space="preserve">Phase </w:t>
                            </w:r>
                            <w:r w:rsidRPr="002360CE">
                              <w:rPr>
                                <w:rFonts w:asciiTheme="majorHAnsi" w:hAnsiTheme="majorHAnsi"/>
                                <w:b/>
                                <w:bCs/>
                                <w:caps/>
                                <w:color w:val="44546A" w:themeColor="text2"/>
                                <w:sz w:val="36"/>
                                <w:szCs w:val="36"/>
                              </w:rPr>
                              <w:t>#</w:t>
                            </w:r>
                            <w:r w:rsidR="00887BC7">
                              <w:rPr>
                                <w:rFonts w:asciiTheme="majorHAnsi" w:hAnsiTheme="majorHAnsi"/>
                                <w:b/>
                                <w:bCs/>
                                <w:caps/>
                                <w:color w:val="44546A" w:themeColor="text2"/>
                                <w:sz w:val="36"/>
                                <w:szCs w:val="36"/>
                              </w:rPr>
                              <w:t>2</w:t>
                            </w:r>
                            <w:r>
                              <w:rPr>
                                <w:rFonts w:asciiTheme="majorHAnsi" w:hAnsiTheme="majorHAnsi"/>
                                <w:b/>
                                <w:bCs/>
                                <w:caps/>
                                <w:color w:val="44546A" w:themeColor="text2"/>
                                <w:sz w:val="36"/>
                                <w:szCs w:val="36"/>
                              </w:rPr>
                              <w:t xml:space="preserve"> – </w:t>
                            </w:r>
                            <w:r w:rsidR="00B83DD7">
                              <w:rPr>
                                <w:rFonts w:asciiTheme="majorHAnsi" w:hAnsiTheme="majorHAnsi"/>
                                <w:b/>
                                <w:bCs/>
                                <w:caps/>
                                <w:color w:val="44546A" w:themeColor="text2"/>
                                <w:sz w:val="36"/>
                                <w:szCs w:val="36"/>
                              </w:rPr>
                              <w:t>Needs and requirements</w:t>
                            </w:r>
                            <w:r w:rsidR="00E96048">
                              <w:rPr>
                                <w:rFonts w:asciiTheme="majorHAnsi" w:hAnsiTheme="majorHAnsi"/>
                                <w:b/>
                                <w:bCs/>
                                <w:caps/>
                                <w:color w:val="44546A" w:themeColor="text2"/>
                                <w:sz w:val="36"/>
                                <w:szCs w:val="36"/>
                              </w:rPr>
                              <w:t xml:space="preserve"> for SUrveypro, an</w:t>
                            </w:r>
                            <w:r w:rsidR="00B83DD7">
                              <w:rPr>
                                <w:rFonts w:asciiTheme="majorHAnsi" w:hAnsiTheme="majorHAnsi"/>
                                <w:b/>
                                <w:bCs/>
                                <w:caps/>
                                <w:color w:val="44546A" w:themeColor="text2"/>
                                <w:sz w:val="36"/>
                                <w:szCs w:val="36"/>
                              </w:rPr>
                              <w:t xml:space="preserve"> </w:t>
                            </w:r>
                            <w:r w:rsidR="00E96048">
                              <w:rPr>
                                <w:rFonts w:asciiTheme="majorHAnsi" w:hAnsiTheme="majorHAnsi"/>
                                <w:b/>
                                <w:bCs/>
                                <w:caps/>
                                <w:color w:val="44546A" w:themeColor="text2"/>
                                <w:sz w:val="36"/>
                                <w:szCs w:val="36"/>
                              </w:rPr>
                              <w:t>online survey system</w:t>
                            </w:r>
                          </w:p>
                          <w:p w14:paraId="462B8F18" w14:textId="4642A1AF" w:rsidR="005C35DB" w:rsidRDefault="005C35DB">
                            <w:pPr>
                              <w:pStyle w:val="NoSpacing"/>
                              <w:spacing w:line="216" w:lineRule="auto"/>
                              <w:rPr>
                                <w:rFonts w:asciiTheme="majorHAnsi" w:hAnsiTheme="majorHAnsi"/>
                                <w:caps/>
                                <w:color w:val="44546A" w:themeColor="text2"/>
                                <w:sz w:val="96"/>
                                <w:szCs w:val="96"/>
                              </w:rPr>
                            </w:pPr>
                          </w:p>
                        </w:txbxContent>
                      </v:textbox>
                    </v:shape>
                    <w10:wrap anchorx="page" anchory="page"/>
                  </v:group>
                </w:pict>
              </mc:Fallback>
            </mc:AlternateContent>
          </w:r>
          <w:r>
            <w:rPr>
              <w:noProof/>
            </w:rPr>
            <mc:AlternateContent>
              <mc:Choice Requires="wps">
                <w:drawing>
                  <wp:anchor distT="0" distB="0" distL="114300" distR="114300" simplePos="0" relativeHeight="251659264" behindDoc="1" locked="0" layoutInCell="1" allowOverlap="1" wp14:anchorId="7E548CCC" wp14:editId="0CAA56F0">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6F46689F" id="Rectangle 464"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" fillcolor="#e7e6e6 [3214]" stroked="f">
                    <w10:wrap anchorx="page" anchory="page"/>
                  </v:rect>
                </w:pict>
              </mc:Fallback>
            </mc:AlternateContent>
          </w:r>
        </w:p>
        <w:p w14:paraId="413A2AD1" w14:textId="7DD5ED28" w:rsidR="005C35DB" w:rsidRDefault="005C35DB">
          <w:r>
            <w:br w:type="page"/>
          </w:r>
        </w:p>
      </w:sdtContent>
    </w:sdt>
    <w:sdt>
      <w:sdtPr>
        <w:rPr>
          <w:smallCaps w:val="0"/>
          <w:spacing w:val="0"/>
          <w:sz w:val="20"/>
          <w:szCs w:val="20"/>
        </w:rPr>
        <w:id w:val="-918323181"/>
        <w:docPartObj>
          <w:docPartGallery w:val="Table of Contents"/>
          <w:docPartUnique/>
        </w:docPartObj>
      </w:sdtPr>
      <w:sdtEndPr>
        <w:rPr>
          <w:b/>
          <w:bCs/>
          <w:noProof/>
        </w:rPr>
      </w:sdtEndPr>
      <w:sdtContent>
        <w:p w14:paraId="5B02D1E8" w14:textId="49267D50" w:rsidR="007F3854" w:rsidRDefault="007F3854">
          <w:pPr>
            <w:pStyle w:val="TOCHeading"/>
          </w:pPr>
          <w:r>
            <w:t>Table of Contents</w:t>
          </w:r>
        </w:p>
        <w:p w14:paraId="5CFAF410" w14:textId="63FE9EC8" w:rsidR="007F3854" w:rsidRDefault="007F3854">
          <w:pPr>
            <w:pStyle w:val="TOC1"/>
            <w:tabs>
              <w:tab w:val="right" w:leader="dot" w:pos="9350"/>
            </w:tabs>
            <w:rPr>
              <w:rFonts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147836676" w:history="1">
            <w:r w:rsidRPr="00A74886">
              <w:rPr>
                <w:rStyle w:val="Hyperlink"/>
                <w:rFonts w:ascii="Times New Roman" w:hAnsi="Times New Roman" w:cs="Times New Roman"/>
                <w:noProof/>
              </w:rPr>
              <w:t>Project Description: Problem Space</w:t>
            </w:r>
            <w:r>
              <w:rPr>
                <w:noProof/>
                <w:webHidden/>
              </w:rPr>
              <w:tab/>
            </w:r>
            <w:r>
              <w:rPr>
                <w:noProof/>
                <w:webHidden/>
              </w:rPr>
              <w:fldChar w:fldCharType="begin"/>
            </w:r>
            <w:r>
              <w:rPr>
                <w:noProof/>
                <w:webHidden/>
              </w:rPr>
              <w:instrText xml:space="preserve"> PAGEREF _Toc147836676 \h </w:instrText>
            </w:r>
            <w:r>
              <w:rPr>
                <w:noProof/>
                <w:webHidden/>
              </w:rPr>
            </w:r>
            <w:r>
              <w:rPr>
                <w:noProof/>
                <w:webHidden/>
              </w:rPr>
              <w:fldChar w:fldCharType="separate"/>
            </w:r>
            <w:r>
              <w:rPr>
                <w:noProof/>
                <w:webHidden/>
              </w:rPr>
              <w:t>2</w:t>
            </w:r>
            <w:r>
              <w:rPr>
                <w:noProof/>
                <w:webHidden/>
              </w:rPr>
              <w:fldChar w:fldCharType="end"/>
            </w:r>
          </w:hyperlink>
        </w:p>
        <w:p w14:paraId="2271F15E" w14:textId="629B6778" w:rsidR="007F3854" w:rsidRDefault="00000000">
          <w:pPr>
            <w:pStyle w:val="TOC1"/>
            <w:tabs>
              <w:tab w:val="right" w:leader="dot" w:pos="9350"/>
            </w:tabs>
            <w:rPr>
              <w:rFonts w:cstheme="minorBidi"/>
              <w:b w:val="0"/>
              <w:bCs w:val="0"/>
              <w:caps w:val="0"/>
              <w:noProof/>
              <w:sz w:val="24"/>
              <w:szCs w:val="24"/>
            </w:rPr>
          </w:pPr>
          <w:hyperlink w:anchor="_Toc147836677" w:history="1">
            <w:r w:rsidR="007F3854" w:rsidRPr="00A74886">
              <w:rPr>
                <w:rStyle w:val="Hyperlink"/>
                <w:rFonts w:ascii="Times New Roman" w:hAnsi="Times New Roman" w:cs="Times New Roman"/>
                <w:noProof/>
              </w:rPr>
              <w:t>Assumptions and claims</w:t>
            </w:r>
            <w:r w:rsidR="007F3854">
              <w:rPr>
                <w:noProof/>
                <w:webHidden/>
              </w:rPr>
              <w:tab/>
            </w:r>
            <w:r w:rsidR="007F3854">
              <w:rPr>
                <w:noProof/>
                <w:webHidden/>
              </w:rPr>
              <w:fldChar w:fldCharType="begin"/>
            </w:r>
            <w:r w:rsidR="007F3854">
              <w:rPr>
                <w:noProof/>
                <w:webHidden/>
              </w:rPr>
              <w:instrText xml:space="preserve"> PAGEREF _Toc147836677 \h </w:instrText>
            </w:r>
            <w:r w:rsidR="007F3854">
              <w:rPr>
                <w:noProof/>
                <w:webHidden/>
              </w:rPr>
            </w:r>
            <w:r w:rsidR="007F3854">
              <w:rPr>
                <w:noProof/>
                <w:webHidden/>
              </w:rPr>
              <w:fldChar w:fldCharType="separate"/>
            </w:r>
            <w:r w:rsidR="007F3854">
              <w:rPr>
                <w:noProof/>
                <w:webHidden/>
              </w:rPr>
              <w:t>2</w:t>
            </w:r>
            <w:r w:rsidR="007F3854">
              <w:rPr>
                <w:noProof/>
                <w:webHidden/>
              </w:rPr>
              <w:fldChar w:fldCharType="end"/>
            </w:r>
          </w:hyperlink>
        </w:p>
        <w:p w14:paraId="084557AD" w14:textId="4CE824D7" w:rsidR="007F3854" w:rsidRDefault="00000000">
          <w:pPr>
            <w:pStyle w:val="TOC1"/>
            <w:tabs>
              <w:tab w:val="right" w:leader="dot" w:pos="9350"/>
            </w:tabs>
            <w:rPr>
              <w:rFonts w:cstheme="minorBidi"/>
              <w:b w:val="0"/>
              <w:bCs w:val="0"/>
              <w:caps w:val="0"/>
              <w:noProof/>
              <w:sz w:val="24"/>
              <w:szCs w:val="24"/>
            </w:rPr>
          </w:pPr>
          <w:hyperlink w:anchor="_Toc147836678" w:history="1">
            <w:r w:rsidR="007F3854" w:rsidRPr="00A74886">
              <w:rPr>
                <w:rStyle w:val="Hyperlink"/>
                <w:rFonts w:ascii="Times New Roman" w:hAnsi="Times New Roman" w:cs="Times New Roman"/>
                <w:noProof/>
              </w:rPr>
              <w:t>components of the conceptual model</w:t>
            </w:r>
            <w:r w:rsidR="007F3854">
              <w:rPr>
                <w:noProof/>
                <w:webHidden/>
              </w:rPr>
              <w:tab/>
            </w:r>
            <w:r w:rsidR="007F3854">
              <w:rPr>
                <w:noProof/>
                <w:webHidden/>
              </w:rPr>
              <w:fldChar w:fldCharType="begin"/>
            </w:r>
            <w:r w:rsidR="007F3854">
              <w:rPr>
                <w:noProof/>
                <w:webHidden/>
              </w:rPr>
              <w:instrText xml:space="preserve"> PAGEREF _Toc147836678 \h </w:instrText>
            </w:r>
            <w:r w:rsidR="007F3854">
              <w:rPr>
                <w:noProof/>
                <w:webHidden/>
              </w:rPr>
            </w:r>
            <w:r w:rsidR="007F3854">
              <w:rPr>
                <w:noProof/>
                <w:webHidden/>
              </w:rPr>
              <w:fldChar w:fldCharType="separate"/>
            </w:r>
            <w:r w:rsidR="007F3854">
              <w:rPr>
                <w:noProof/>
                <w:webHidden/>
              </w:rPr>
              <w:t>3</w:t>
            </w:r>
            <w:r w:rsidR="007F3854">
              <w:rPr>
                <w:noProof/>
                <w:webHidden/>
              </w:rPr>
              <w:fldChar w:fldCharType="end"/>
            </w:r>
          </w:hyperlink>
        </w:p>
        <w:p w14:paraId="674147FC" w14:textId="7CFA36FA" w:rsidR="007F3854" w:rsidRDefault="00000000">
          <w:pPr>
            <w:pStyle w:val="TOC1"/>
            <w:tabs>
              <w:tab w:val="right" w:leader="dot" w:pos="9350"/>
            </w:tabs>
            <w:rPr>
              <w:rFonts w:cstheme="minorBidi"/>
              <w:b w:val="0"/>
              <w:bCs w:val="0"/>
              <w:caps w:val="0"/>
              <w:noProof/>
              <w:sz w:val="24"/>
              <w:szCs w:val="24"/>
            </w:rPr>
          </w:pPr>
          <w:hyperlink w:anchor="_Toc147836679" w:history="1">
            <w:r w:rsidR="007F3854" w:rsidRPr="00A74886">
              <w:rPr>
                <w:rStyle w:val="Hyperlink"/>
                <w:rFonts w:ascii="Times New Roman" w:hAnsi="Times New Roman" w:cs="Times New Roman"/>
                <w:noProof/>
              </w:rPr>
              <w:t>Interface metaphors</w:t>
            </w:r>
            <w:r w:rsidR="007F3854">
              <w:rPr>
                <w:noProof/>
                <w:webHidden/>
              </w:rPr>
              <w:tab/>
            </w:r>
            <w:r w:rsidR="007F3854">
              <w:rPr>
                <w:noProof/>
                <w:webHidden/>
              </w:rPr>
              <w:fldChar w:fldCharType="begin"/>
            </w:r>
            <w:r w:rsidR="007F3854">
              <w:rPr>
                <w:noProof/>
                <w:webHidden/>
              </w:rPr>
              <w:instrText xml:space="preserve"> PAGEREF _Toc147836679 \h </w:instrText>
            </w:r>
            <w:r w:rsidR="007F3854">
              <w:rPr>
                <w:noProof/>
                <w:webHidden/>
              </w:rPr>
            </w:r>
            <w:r w:rsidR="007F3854">
              <w:rPr>
                <w:noProof/>
                <w:webHidden/>
              </w:rPr>
              <w:fldChar w:fldCharType="separate"/>
            </w:r>
            <w:r w:rsidR="007F3854">
              <w:rPr>
                <w:noProof/>
                <w:webHidden/>
              </w:rPr>
              <w:t>3</w:t>
            </w:r>
            <w:r w:rsidR="007F3854">
              <w:rPr>
                <w:noProof/>
                <w:webHidden/>
              </w:rPr>
              <w:fldChar w:fldCharType="end"/>
            </w:r>
          </w:hyperlink>
        </w:p>
        <w:p w14:paraId="4E737AF8" w14:textId="624A5404" w:rsidR="007F3854" w:rsidRDefault="00000000">
          <w:pPr>
            <w:pStyle w:val="TOC1"/>
            <w:tabs>
              <w:tab w:val="right" w:leader="dot" w:pos="9350"/>
            </w:tabs>
            <w:rPr>
              <w:rFonts w:cstheme="minorBidi"/>
              <w:b w:val="0"/>
              <w:bCs w:val="0"/>
              <w:caps w:val="0"/>
              <w:noProof/>
              <w:sz w:val="24"/>
              <w:szCs w:val="24"/>
            </w:rPr>
          </w:pPr>
          <w:hyperlink w:anchor="_Toc147836680" w:history="1">
            <w:r w:rsidR="007F3854" w:rsidRPr="00A74886">
              <w:rPr>
                <w:rStyle w:val="Hyperlink"/>
                <w:rFonts w:ascii="Times New Roman" w:hAnsi="Times New Roman" w:cs="Times New Roman"/>
                <w:noProof/>
              </w:rPr>
              <w:t>Interaction types</w:t>
            </w:r>
            <w:r w:rsidR="007F3854">
              <w:rPr>
                <w:noProof/>
                <w:webHidden/>
              </w:rPr>
              <w:tab/>
            </w:r>
            <w:r w:rsidR="007F3854">
              <w:rPr>
                <w:noProof/>
                <w:webHidden/>
              </w:rPr>
              <w:fldChar w:fldCharType="begin"/>
            </w:r>
            <w:r w:rsidR="007F3854">
              <w:rPr>
                <w:noProof/>
                <w:webHidden/>
              </w:rPr>
              <w:instrText xml:space="preserve"> PAGEREF _Toc147836680 \h </w:instrText>
            </w:r>
            <w:r w:rsidR="007F3854">
              <w:rPr>
                <w:noProof/>
                <w:webHidden/>
              </w:rPr>
            </w:r>
            <w:r w:rsidR="007F3854">
              <w:rPr>
                <w:noProof/>
                <w:webHidden/>
              </w:rPr>
              <w:fldChar w:fldCharType="separate"/>
            </w:r>
            <w:r w:rsidR="007F3854">
              <w:rPr>
                <w:noProof/>
                <w:webHidden/>
              </w:rPr>
              <w:t>3</w:t>
            </w:r>
            <w:r w:rsidR="007F3854">
              <w:rPr>
                <w:noProof/>
                <w:webHidden/>
              </w:rPr>
              <w:fldChar w:fldCharType="end"/>
            </w:r>
          </w:hyperlink>
        </w:p>
        <w:p w14:paraId="3F414F90" w14:textId="38F07958" w:rsidR="007F3854" w:rsidRDefault="00000000">
          <w:pPr>
            <w:pStyle w:val="TOC1"/>
            <w:tabs>
              <w:tab w:val="right" w:leader="dot" w:pos="9350"/>
            </w:tabs>
            <w:rPr>
              <w:rFonts w:cstheme="minorBidi"/>
              <w:b w:val="0"/>
              <w:bCs w:val="0"/>
              <w:caps w:val="0"/>
              <w:noProof/>
              <w:sz w:val="24"/>
              <w:szCs w:val="24"/>
            </w:rPr>
          </w:pPr>
          <w:hyperlink w:anchor="_Toc147836681" w:history="1">
            <w:r w:rsidR="007F3854" w:rsidRPr="00A74886">
              <w:rPr>
                <w:rStyle w:val="Hyperlink"/>
                <w:rFonts w:ascii="Times New Roman" w:hAnsi="Times New Roman" w:cs="Times New Roman"/>
                <w:noProof/>
              </w:rPr>
              <w:t>Data Gathering</w:t>
            </w:r>
            <w:r w:rsidR="007F3854">
              <w:rPr>
                <w:noProof/>
                <w:webHidden/>
              </w:rPr>
              <w:tab/>
            </w:r>
            <w:r w:rsidR="007F3854">
              <w:rPr>
                <w:noProof/>
                <w:webHidden/>
              </w:rPr>
              <w:fldChar w:fldCharType="begin"/>
            </w:r>
            <w:r w:rsidR="007F3854">
              <w:rPr>
                <w:noProof/>
                <w:webHidden/>
              </w:rPr>
              <w:instrText xml:space="preserve"> PAGEREF _Toc147836681 \h </w:instrText>
            </w:r>
            <w:r w:rsidR="007F3854">
              <w:rPr>
                <w:noProof/>
                <w:webHidden/>
              </w:rPr>
            </w:r>
            <w:r w:rsidR="007F3854">
              <w:rPr>
                <w:noProof/>
                <w:webHidden/>
              </w:rPr>
              <w:fldChar w:fldCharType="separate"/>
            </w:r>
            <w:r w:rsidR="007F3854">
              <w:rPr>
                <w:noProof/>
                <w:webHidden/>
              </w:rPr>
              <w:t>4</w:t>
            </w:r>
            <w:r w:rsidR="007F3854">
              <w:rPr>
                <w:noProof/>
                <w:webHidden/>
              </w:rPr>
              <w:fldChar w:fldCharType="end"/>
            </w:r>
          </w:hyperlink>
        </w:p>
        <w:p w14:paraId="47962E7D" w14:textId="1BAE251C" w:rsidR="007F3854" w:rsidRDefault="00000000">
          <w:pPr>
            <w:pStyle w:val="TOC1"/>
            <w:tabs>
              <w:tab w:val="right" w:leader="dot" w:pos="9350"/>
            </w:tabs>
            <w:rPr>
              <w:rFonts w:cstheme="minorBidi"/>
              <w:b w:val="0"/>
              <w:bCs w:val="0"/>
              <w:caps w:val="0"/>
              <w:noProof/>
              <w:sz w:val="24"/>
              <w:szCs w:val="24"/>
            </w:rPr>
          </w:pPr>
          <w:hyperlink w:anchor="_Toc147836682" w:history="1">
            <w:r w:rsidR="007F3854" w:rsidRPr="00A74886">
              <w:rPr>
                <w:rStyle w:val="Hyperlink"/>
                <w:rFonts w:ascii="Times New Roman" w:hAnsi="Times New Roman" w:cs="Times New Roman"/>
                <w:noProof/>
              </w:rPr>
              <w:t>Quantitative Analysis/ Qualitative Analysis</w:t>
            </w:r>
            <w:r w:rsidR="007F3854">
              <w:rPr>
                <w:noProof/>
                <w:webHidden/>
              </w:rPr>
              <w:tab/>
            </w:r>
            <w:r w:rsidR="007F3854">
              <w:rPr>
                <w:noProof/>
                <w:webHidden/>
              </w:rPr>
              <w:fldChar w:fldCharType="begin"/>
            </w:r>
            <w:r w:rsidR="007F3854">
              <w:rPr>
                <w:noProof/>
                <w:webHidden/>
              </w:rPr>
              <w:instrText xml:space="preserve"> PAGEREF _Toc147836682 \h </w:instrText>
            </w:r>
            <w:r w:rsidR="007F3854">
              <w:rPr>
                <w:noProof/>
                <w:webHidden/>
              </w:rPr>
            </w:r>
            <w:r w:rsidR="007F3854">
              <w:rPr>
                <w:noProof/>
                <w:webHidden/>
              </w:rPr>
              <w:fldChar w:fldCharType="separate"/>
            </w:r>
            <w:r w:rsidR="007F3854">
              <w:rPr>
                <w:noProof/>
                <w:webHidden/>
              </w:rPr>
              <w:t>5</w:t>
            </w:r>
            <w:r w:rsidR="007F3854">
              <w:rPr>
                <w:noProof/>
                <w:webHidden/>
              </w:rPr>
              <w:fldChar w:fldCharType="end"/>
            </w:r>
          </w:hyperlink>
        </w:p>
        <w:p w14:paraId="67824FD1" w14:textId="28F819AD" w:rsidR="007F3854" w:rsidRDefault="00000000">
          <w:pPr>
            <w:pStyle w:val="TOC1"/>
            <w:tabs>
              <w:tab w:val="right" w:leader="dot" w:pos="9350"/>
            </w:tabs>
            <w:rPr>
              <w:rFonts w:cstheme="minorBidi"/>
              <w:b w:val="0"/>
              <w:bCs w:val="0"/>
              <w:caps w:val="0"/>
              <w:noProof/>
              <w:sz w:val="24"/>
              <w:szCs w:val="24"/>
            </w:rPr>
          </w:pPr>
          <w:hyperlink w:anchor="_Toc147836683" w:history="1">
            <w:r w:rsidR="007F3854" w:rsidRPr="00A74886">
              <w:rPr>
                <w:rStyle w:val="Hyperlink"/>
                <w:rFonts w:ascii="Times New Roman" w:hAnsi="Times New Roman" w:cs="Times New Roman"/>
                <w:noProof/>
              </w:rPr>
              <w:t>Findings</w:t>
            </w:r>
            <w:r w:rsidR="007F3854">
              <w:rPr>
                <w:noProof/>
                <w:webHidden/>
              </w:rPr>
              <w:tab/>
            </w:r>
            <w:r w:rsidR="007F3854">
              <w:rPr>
                <w:noProof/>
                <w:webHidden/>
              </w:rPr>
              <w:fldChar w:fldCharType="begin"/>
            </w:r>
            <w:r w:rsidR="007F3854">
              <w:rPr>
                <w:noProof/>
                <w:webHidden/>
              </w:rPr>
              <w:instrText xml:space="preserve"> PAGEREF _Toc147836683 \h </w:instrText>
            </w:r>
            <w:r w:rsidR="007F3854">
              <w:rPr>
                <w:noProof/>
                <w:webHidden/>
              </w:rPr>
            </w:r>
            <w:r w:rsidR="007F3854">
              <w:rPr>
                <w:noProof/>
                <w:webHidden/>
              </w:rPr>
              <w:fldChar w:fldCharType="separate"/>
            </w:r>
            <w:r w:rsidR="007F3854">
              <w:rPr>
                <w:noProof/>
                <w:webHidden/>
              </w:rPr>
              <w:t>15</w:t>
            </w:r>
            <w:r w:rsidR="007F3854">
              <w:rPr>
                <w:noProof/>
                <w:webHidden/>
              </w:rPr>
              <w:fldChar w:fldCharType="end"/>
            </w:r>
          </w:hyperlink>
        </w:p>
        <w:p w14:paraId="0D3D0009" w14:textId="047EA4C7" w:rsidR="007F3854" w:rsidRDefault="00000000">
          <w:pPr>
            <w:pStyle w:val="TOC1"/>
            <w:tabs>
              <w:tab w:val="right" w:leader="dot" w:pos="9350"/>
            </w:tabs>
            <w:rPr>
              <w:rFonts w:cstheme="minorBidi"/>
              <w:b w:val="0"/>
              <w:bCs w:val="0"/>
              <w:caps w:val="0"/>
              <w:noProof/>
              <w:sz w:val="24"/>
              <w:szCs w:val="24"/>
            </w:rPr>
          </w:pPr>
          <w:hyperlink w:anchor="_Toc147836684" w:history="1">
            <w:r w:rsidR="007F3854" w:rsidRPr="00A74886">
              <w:rPr>
                <w:rStyle w:val="Hyperlink"/>
                <w:rFonts w:ascii="Times New Roman" w:hAnsi="Times New Roman" w:cs="Times New Roman"/>
                <w:noProof/>
              </w:rPr>
              <w:t>Persona</w:t>
            </w:r>
            <w:r w:rsidR="007F3854">
              <w:rPr>
                <w:noProof/>
                <w:webHidden/>
              </w:rPr>
              <w:tab/>
            </w:r>
            <w:r w:rsidR="007F3854">
              <w:rPr>
                <w:noProof/>
                <w:webHidden/>
              </w:rPr>
              <w:fldChar w:fldCharType="begin"/>
            </w:r>
            <w:r w:rsidR="007F3854">
              <w:rPr>
                <w:noProof/>
                <w:webHidden/>
              </w:rPr>
              <w:instrText xml:space="preserve"> PAGEREF _Toc147836684 \h </w:instrText>
            </w:r>
            <w:r w:rsidR="007F3854">
              <w:rPr>
                <w:noProof/>
                <w:webHidden/>
              </w:rPr>
            </w:r>
            <w:r w:rsidR="007F3854">
              <w:rPr>
                <w:noProof/>
                <w:webHidden/>
              </w:rPr>
              <w:fldChar w:fldCharType="separate"/>
            </w:r>
            <w:r w:rsidR="007F3854">
              <w:rPr>
                <w:noProof/>
                <w:webHidden/>
              </w:rPr>
              <w:t>16</w:t>
            </w:r>
            <w:r w:rsidR="007F3854">
              <w:rPr>
                <w:noProof/>
                <w:webHidden/>
              </w:rPr>
              <w:fldChar w:fldCharType="end"/>
            </w:r>
          </w:hyperlink>
        </w:p>
        <w:p w14:paraId="78371D74" w14:textId="6C728659" w:rsidR="007F3854" w:rsidRDefault="00000000">
          <w:pPr>
            <w:pStyle w:val="TOC1"/>
            <w:tabs>
              <w:tab w:val="right" w:leader="dot" w:pos="9350"/>
            </w:tabs>
            <w:rPr>
              <w:rFonts w:cstheme="minorBidi"/>
              <w:b w:val="0"/>
              <w:bCs w:val="0"/>
              <w:caps w:val="0"/>
              <w:noProof/>
              <w:sz w:val="24"/>
              <w:szCs w:val="24"/>
            </w:rPr>
          </w:pPr>
          <w:hyperlink w:anchor="_Toc147836685" w:history="1">
            <w:r w:rsidR="007F3854" w:rsidRPr="00A74886">
              <w:rPr>
                <w:rStyle w:val="Hyperlink"/>
                <w:rFonts w:ascii="Times New Roman" w:hAnsi="Times New Roman" w:cs="Times New Roman"/>
                <w:noProof/>
              </w:rPr>
              <w:t>Scenario</w:t>
            </w:r>
            <w:r w:rsidR="007F3854">
              <w:rPr>
                <w:noProof/>
                <w:webHidden/>
              </w:rPr>
              <w:tab/>
            </w:r>
            <w:r w:rsidR="007F3854">
              <w:rPr>
                <w:noProof/>
                <w:webHidden/>
              </w:rPr>
              <w:fldChar w:fldCharType="begin"/>
            </w:r>
            <w:r w:rsidR="007F3854">
              <w:rPr>
                <w:noProof/>
                <w:webHidden/>
              </w:rPr>
              <w:instrText xml:space="preserve"> PAGEREF _Toc147836685 \h </w:instrText>
            </w:r>
            <w:r w:rsidR="007F3854">
              <w:rPr>
                <w:noProof/>
                <w:webHidden/>
              </w:rPr>
            </w:r>
            <w:r w:rsidR="007F3854">
              <w:rPr>
                <w:noProof/>
                <w:webHidden/>
              </w:rPr>
              <w:fldChar w:fldCharType="separate"/>
            </w:r>
            <w:r w:rsidR="007F3854">
              <w:rPr>
                <w:noProof/>
                <w:webHidden/>
              </w:rPr>
              <w:t>16</w:t>
            </w:r>
            <w:r w:rsidR="007F3854">
              <w:rPr>
                <w:noProof/>
                <w:webHidden/>
              </w:rPr>
              <w:fldChar w:fldCharType="end"/>
            </w:r>
          </w:hyperlink>
        </w:p>
        <w:p w14:paraId="7571D037" w14:textId="469105DE" w:rsidR="007F3854" w:rsidRDefault="00000000">
          <w:pPr>
            <w:pStyle w:val="TOC1"/>
            <w:tabs>
              <w:tab w:val="right" w:leader="dot" w:pos="9350"/>
            </w:tabs>
            <w:rPr>
              <w:rFonts w:cstheme="minorBidi"/>
              <w:b w:val="0"/>
              <w:bCs w:val="0"/>
              <w:caps w:val="0"/>
              <w:noProof/>
              <w:sz w:val="24"/>
              <w:szCs w:val="24"/>
            </w:rPr>
          </w:pPr>
          <w:hyperlink w:anchor="_Toc147836686" w:history="1">
            <w:r w:rsidR="007F3854" w:rsidRPr="00A74886">
              <w:rPr>
                <w:rStyle w:val="Hyperlink"/>
                <w:rFonts w:ascii="Times New Roman" w:hAnsi="Times New Roman" w:cs="Times New Roman"/>
                <w:noProof/>
              </w:rPr>
              <w:t>Use Case for SurveyPro</w:t>
            </w:r>
            <w:r w:rsidR="007F3854">
              <w:rPr>
                <w:noProof/>
                <w:webHidden/>
              </w:rPr>
              <w:tab/>
            </w:r>
            <w:r w:rsidR="007F3854">
              <w:rPr>
                <w:noProof/>
                <w:webHidden/>
              </w:rPr>
              <w:fldChar w:fldCharType="begin"/>
            </w:r>
            <w:r w:rsidR="007F3854">
              <w:rPr>
                <w:noProof/>
                <w:webHidden/>
              </w:rPr>
              <w:instrText xml:space="preserve"> PAGEREF _Toc147836686 \h </w:instrText>
            </w:r>
            <w:r w:rsidR="007F3854">
              <w:rPr>
                <w:noProof/>
                <w:webHidden/>
              </w:rPr>
            </w:r>
            <w:r w:rsidR="007F3854">
              <w:rPr>
                <w:noProof/>
                <w:webHidden/>
              </w:rPr>
              <w:fldChar w:fldCharType="separate"/>
            </w:r>
            <w:r w:rsidR="007F3854">
              <w:rPr>
                <w:noProof/>
                <w:webHidden/>
              </w:rPr>
              <w:t>17</w:t>
            </w:r>
            <w:r w:rsidR="007F3854">
              <w:rPr>
                <w:noProof/>
                <w:webHidden/>
              </w:rPr>
              <w:fldChar w:fldCharType="end"/>
            </w:r>
          </w:hyperlink>
        </w:p>
        <w:p w14:paraId="2A4DCF88" w14:textId="69505C4F" w:rsidR="007F3854" w:rsidRDefault="00000000">
          <w:pPr>
            <w:pStyle w:val="TOC1"/>
            <w:tabs>
              <w:tab w:val="right" w:leader="dot" w:pos="9350"/>
            </w:tabs>
            <w:rPr>
              <w:rFonts w:cstheme="minorBidi"/>
              <w:b w:val="0"/>
              <w:bCs w:val="0"/>
              <w:caps w:val="0"/>
              <w:noProof/>
              <w:sz w:val="24"/>
              <w:szCs w:val="24"/>
            </w:rPr>
          </w:pPr>
          <w:hyperlink w:anchor="_Toc147836687" w:history="1">
            <w:r w:rsidR="007F3854" w:rsidRPr="00A74886">
              <w:rPr>
                <w:rStyle w:val="Hyperlink"/>
                <w:rFonts w:ascii="Times New Roman" w:hAnsi="Times New Roman" w:cs="Times New Roman"/>
                <w:noProof/>
              </w:rPr>
              <w:t>Key Requirements</w:t>
            </w:r>
            <w:r w:rsidR="007F3854">
              <w:rPr>
                <w:noProof/>
                <w:webHidden/>
              </w:rPr>
              <w:tab/>
            </w:r>
            <w:r w:rsidR="007F3854">
              <w:rPr>
                <w:noProof/>
                <w:webHidden/>
              </w:rPr>
              <w:fldChar w:fldCharType="begin"/>
            </w:r>
            <w:r w:rsidR="007F3854">
              <w:rPr>
                <w:noProof/>
                <w:webHidden/>
              </w:rPr>
              <w:instrText xml:space="preserve"> PAGEREF _Toc147836687 \h </w:instrText>
            </w:r>
            <w:r w:rsidR="007F3854">
              <w:rPr>
                <w:noProof/>
                <w:webHidden/>
              </w:rPr>
            </w:r>
            <w:r w:rsidR="007F3854">
              <w:rPr>
                <w:noProof/>
                <w:webHidden/>
              </w:rPr>
              <w:fldChar w:fldCharType="separate"/>
            </w:r>
            <w:r w:rsidR="007F3854">
              <w:rPr>
                <w:noProof/>
                <w:webHidden/>
              </w:rPr>
              <w:t>20</w:t>
            </w:r>
            <w:r w:rsidR="007F3854">
              <w:rPr>
                <w:noProof/>
                <w:webHidden/>
              </w:rPr>
              <w:fldChar w:fldCharType="end"/>
            </w:r>
          </w:hyperlink>
        </w:p>
        <w:p w14:paraId="061F707F" w14:textId="49A7EE3E" w:rsidR="007F3854" w:rsidRDefault="00000000">
          <w:pPr>
            <w:pStyle w:val="TOC1"/>
            <w:tabs>
              <w:tab w:val="right" w:leader="dot" w:pos="9350"/>
            </w:tabs>
            <w:rPr>
              <w:rFonts w:cstheme="minorBidi"/>
              <w:b w:val="0"/>
              <w:bCs w:val="0"/>
              <w:caps w:val="0"/>
              <w:noProof/>
              <w:sz w:val="24"/>
              <w:szCs w:val="24"/>
            </w:rPr>
          </w:pPr>
          <w:hyperlink w:anchor="_Toc147836688" w:history="1">
            <w:r w:rsidR="007F3854" w:rsidRPr="00A74886">
              <w:rPr>
                <w:rStyle w:val="Hyperlink"/>
                <w:rFonts w:ascii="Times New Roman" w:hAnsi="Times New Roman" w:cs="Times New Roman"/>
                <w:noProof/>
              </w:rPr>
              <w:t>Functional Requirements:</w:t>
            </w:r>
            <w:r w:rsidR="007F3854">
              <w:rPr>
                <w:noProof/>
                <w:webHidden/>
              </w:rPr>
              <w:tab/>
            </w:r>
            <w:r w:rsidR="007F3854">
              <w:rPr>
                <w:noProof/>
                <w:webHidden/>
              </w:rPr>
              <w:fldChar w:fldCharType="begin"/>
            </w:r>
            <w:r w:rsidR="007F3854">
              <w:rPr>
                <w:noProof/>
                <w:webHidden/>
              </w:rPr>
              <w:instrText xml:space="preserve"> PAGEREF _Toc147836688 \h </w:instrText>
            </w:r>
            <w:r w:rsidR="007F3854">
              <w:rPr>
                <w:noProof/>
                <w:webHidden/>
              </w:rPr>
            </w:r>
            <w:r w:rsidR="007F3854">
              <w:rPr>
                <w:noProof/>
                <w:webHidden/>
              </w:rPr>
              <w:fldChar w:fldCharType="separate"/>
            </w:r>
            <w:r w:rsidR="007F3854">
              <w:rPr>
                <w:noProof/>
                <w:webHidden/>
              </w:rPr>
              <w:t>20</w:t>
            </w:r>
            <w:r w:rsidR="007F3854">
              <w:rPr>
                <w:noProof/>
                <w:webHidden/>
              </w:rPr>
              <w:fldChar w:fldCharType="end"/>
            </w:r>
          </w:hyperlink>
        </w:p>
        <w:p w14:paraId="7F2B74AD" w14:textId="750E7369" w:rsidR="007F3854" w:rsidRDefault="00000000">
          <w:pPr>
            <w:pStyle w:val="TOC1"/>
            <w:tabs>
              <w:tab w:val="right" w:leader="dot" w:pos="9350"/>
            </w:tabs>
            <w:rPr>
              <w:rFonts w:cstheme="minorBidi"/>
              <w:b w:val="0"/>
              <w:bCs w:val="0"/>
              <w:caps w:val="0"/>
              <w:noProof/>
              <w:sz w:val="24"/>
              <w:szCs w:val="24"/>
            </w:rPr>
          </w:pPr>
          <w:hyperlink w:anchor="_Toc147836689" w:history="1">
            <w:r w:rsidR="007F3854" w:rsidRPr="00A74886">
              <w:rPr>
                <w:rStyle w:val="Hyperlink"/>
                <w:rFonts w:ascii="Times New Roman" w:hAnsi="Times New Roman" w:cs="Times New Roman"/>
                <w:noProof/>
              </w:rPr>
              <w:t>Data Requirements:</w:t>
            </w:r>
            <w:r w:rsidR="007F3854">
              <w:rPr>
                <w:noProof/>
                <w:webHidden/>
              </w:rPr>
              <w:tab/>
            </w:r>
            <w:r w:rsidR="007F3854">
              <w:rPr>
                <w:noProof/>
                <w:webHidden/>
              </w:rPr>
              <w:fldChar w:fldCharType="begin"/>
            </w:r>
            <w:r w:rsidR="007F3854">
              <w:rPr>
                <w:noProof/>
                <w:webHidden/>
              </w:rPr>
              <w:instrText xml:space="preserve"> PAGEREF _Toc147836689 \h </w:instrText>
            </w:r>
            <w:r w:rsidR="007F3854">
              <w:rPr>
                <w:noProof/>
                <w:webHidden/>
              </w:rPr>
            </w:r>
            <w:r w:rsidR="007F3854">
              <w:rPr>
                <w:noProof/>
                <w:webHidden/>
              </w:rPr>
              <w:fldChar w:fldCharType="separate"/>
            </w:r>
            <w:r w:rsidR="007F3854">
              <w:rPr>
                <w:noProof/>
                <w:webHidden/>
              </w:rPr>
              <w:t>20</w:t>
            </w:r>
            <w:r w:rsidR="007F3854">
              <w:rPr>
                <w:noProof/>
                <w:webHidden/>
              </w:rPr>
              <w:fldChar w:fldCharType="end"/>
            </w:r>
          </w:hyperlink>
        </w:p>
        <w:p w14:paraId="4128080F" w14:textId="42270A49" w:rsidR="007F3854" w:rsidRDefault="00000000">
          <w:pPr>
            <w:pStyle w:val="TOC1"/>
            <w:tabs>
              <w:tab w:val="right" w:leader="dot" w:pos="9350"/>
            </w:tabs>
            <w:rPr>
              <w:rFonts w:cstheme="minorBidi"/>
              <w:b w:val="0"/>
              <w:bCs w:val="0"/>
              <w:caps w:val="0"/>
              <w:noProof/>
              <w:sz w:val="24"/>
              <w:szCs w:val="24"/>
            </w:rPr>
          </w:pPr>
          <w:hyperlink w:anchor="_Toc147836690" w:history="1">
            <w:r w:rsidR="007F3854" w:rsidRPr="00A74886">
              <w:rPr>
                <w:rStyle w:val="Hyperlink"/>
                <w:rFonts w:ascii="Times New Roman" w:hAnsi="Times New Roman" w:cs="Times New Roman"/>
                <w:noProof/>
              </w:rPr>
              <w:t>Envirnonmental Requirements:</w:t>
            </w:r>
            <w:r w:rsidR="007F3854">
              <w:rPr>
                <w:noProof/>
                <w:webHidden/>
              </w:rPr>
              <w:tab/>
            </w:r>
            <w:r w:rsidR="007F3854">
              <w:rPr>
                <w:noProof/>
                <w:webHidden/>
              </w:rPr>
              <w:fldChar w:fldCharType="begin"/>
            </w:r>
            <w:r w:rsidR="007F3854">
              <w:rPr>
                <w:noProof/>
                <w:webHidden/>
              </w:rPr>
              <w:instrText xml:space="preserve"> PAGEREF _Toc147836690 \h </w:instrText>
            </w:r>
            <w:r w:rsidR="007F3854">
              <w:rPr>
                <w:noProof/>
                <w:webHidden/>
              </w:rPr>
            </w:r>
            <w:r w:rsidR="007F3854">
              <w:rPr>
                <w:noProof/>
                <w:webHidden/>
              </w:rPr>
              <w:fldChar w:fldCharType="separate"/>
            </w:r>
            <w:r w:rsidR="007F3854">
              <w:rPr>
                <w:noProof/>
                <w:webHidden/>
              </w:rPr>
              <w:t>21</w:t>
            </w:r>
            <w:r w:rsidR="007F3854">
              <w:rPr>
                <w:noProof/>
                <w:webHidden/>
              </w:rPr>
              <w:fldChar w:fldCharType="end"/>
            </w:r>
          </w:hyperlink>
        </w:p>
        <w:p w14:paraId="37CA00FD" w14:textId="0A6717BB" w:rsidR="007F3854" w:rsidRDefault="00000000">
          <w:pPr>
            <w:pStyle w:val="TOC1"/>
            <w:tabs>
              <w:tab w:val="right" w:leader="dot" w:pos="9350"/>
            </w:tabs>
            <w:rPr>
              <w:rFonts w:cstheme="minorBidi"/>
              <w:b w:val="0"/>
              <w:bCs w:val="0"/>
              <w:caps w:val="0"/>
              <w:noProof/>
              <w:sz w:val="24"/>
              <w:szCs w:val="24"/>
            </w:rPr>
          </w:pPr>
          <w:hyperlink w:anchor="_Toc147836691" w:history="1">
            <w:r w:rsidR="007F3854" w:rsidRPr="00A74886">
              <w:rPr>
                <w:rStyle w:val="Hyperlink"/>
                <w:rFonts w:ascii="Times New Roman" w:hAnsi="Times New Roman" w:cs="Times New Roman"/>
                <w:noProof/>
              </w:rPr>
              <w:t>User characterisitics:</w:t>
            </w:r>
            <w:r w:rsidR="007F3854">
              <w:rPr>
                <w:noProof/>
                <w:webHidden/>
              </w:rPr>
              <w:tab/>
            </w:r>
            <w:r w:rsidR="007F3854">
              <w:rPr>
                <w:noProof/>
                <w:webHidden/>
              </w:rPr>
              <w:fldChar w:fldCharType="begin"/>
            </w:r>
            <w:r w:rsidR="007F3854">
              <w:rPr>
                <w:noProof/>
                <w:webHidden/>
              </w:rPr>
              <w:instrText xml:space="preserve"> PAGEREF _Toc147836691 \h </w:instrText>
            </w:r>
            <w:r w:rsidR="007F3854">
              <w:rPr>
                <w:noProof/>
                <w:webHidden/>
              </w:rPr>
            </w:r>
            <w:r w:rsidR="007F3854">
              <w:rPr>
                <w:noProof/>
                <w:webHidden/>
              </w:rPr>
              <w:fldChar w:fldCharType="separate"/>
            </w:r>
            <w:r w:rsidR="007F3854">
              <w:rPr>
                <w:noProof/>
                <w:webHidden/>
              </w:rPr>
              <w:t>21</w:t>
            </w:r>
            <w:r w:rsidR="007F3854">
              <w:rPr>
                <w:noProof/>
                <w:webHidden/>
              </w:rPr>
              <w:fldChar w:fldCharType="end"/>
            </w:r>
          </w:hyperlink>
        </w:p>
        <w:p w14:paraId="5B94C612" w14:textId="1A00E3B7" w:rsidR="007F3854" w:rsidRDefault="00000000">
          <w:pPr>
            <w:pStyle w:val="TOC1"/>
            <w:tabs>
              <w:tab w:val="right" w:leader="dot" w:pos="9350"/>
            </w:tabs>
            <w:rPr>
              <w:rFonts w:cstheme="minorBidi"/>
              <w:b w:val="0"/>
              <w:bCs w:val="0"/>
              <w:caps w:val="0"/>
              <w:noProof/>
              <w:sz w:val="24"/>
              <w:szCs w:val="24"/>
            </w:rPr>
          </w:pPr>
          <w:hyperlink w:anchor="_Toc147836692" w:history="1">
            <w:r w:rsidR="007F3854" w:rsidRPr="00A74886">
              <w:rPr>
                <w:rStyle w:val="Hyperlink"/>
                <w:rFonts w:ascii="Times New Roman" w:hAnsi="Times New Roman" w:cs="Times New Roman"/>
                <w:noProof/>
              </w:rPr>
              <w:t>Usability goals:</w:t>
            </w:r>
            <w:r w:rsidR="007F3854">
              <w:rPr>
                <w:noProof/>
                <w:webHidden/>
              </w:rPr>
              <w:tab/>
            </w:r>
            <w:r w:rsidR="007F3854">
              <w:rPr>
                <w:noProof/>
                <w:webHidden/>
              </w:rPr>
              <w:fldChar w:fldCharType="begin"/>
            </w:r>
            <w:r w:rsidR="007F3854">
              <w:rPr>
                <w:noProof/>
                <w:webHidden/>
              </w:rPr>
              <w:instrText xml:space="preserve"> PAGEREF _Toc147836692 \h </w:instrText>
            </w:r>
            <w:r w:rsidR="007F3854">
              <w:rPr>
                <w:noProof/>
                <w:webHidden/>
              </w:rPr>
            </w:r>
            <w:r w:rsidR="007F3854">
              <w:rPr>
                <w:noProof/>
                <w:webHidden/>
              </w:rPr>
              <w:fldChar w:fldCharType="separate"/>
            </w:r>
            <w:r w:rsidR="007F3854">
              <w:rPr>
                <w:noProof/>
                <w:webHidden/>
              </w:rPr>
              <w:t>21</w:t>
            </w:r>
            <w:r w:rsidR="007F3854">
              <w:rPr>
                <w:noProof/>
                <w:webHidden/>
              </w:rPr>
              <w:fldChar w:fldCharType="end"/>
            </w:r>
          </w:hyperlink>
        </w:p>
        <w:p w14:paraId="757F8A69" w14:textId="2B42EF9A" w:rsidR="007F3854" w:rsidRDefault="00000000">
          <w:pPr>
            <w:pStyle w:val="TOC1"/>
            <w:tabs>
              <w:tab w:val="right" w:leader="dot" w:pos="9350"/>
            </w:tabs>
            <w:rPr>
              <w:rFonts w:cstheme="minorBidi"/>
              <w:b w:val="0"/>
              <w:bCs w:val="0"/>
              <w:caps w:val="0"/>
              <w:noProof/>
              <w:sz w:val="24"/>
              <w:szCs w:val="24"/>
            </w:rPr>
          </w:pPr>
          <w:hyperlink w:anchor="_Toc147836693" w:history="1">
            <w:r w:rsidR="007F3854" w:rsidRPr="00A74886">
              <w:rPr>
                <w:rStyle w:val="Hyperlink"/>
                <w:rFonts w:ascii="Times New Roman" w:hAnsi="Times New Roman" w:cs="Times New Roman"/>
                <w:noProof/>
              </w:rPr>
              <w:t>User experience goals:</w:t>
            </w:r>
            <w:r w:rsidR="007F3854">
              <w:rPr>
                <w:noProof/>
                <w:webHidden/>
              </w:rPr>
              <w:tab/>
            </w:r>
            <w:r w:rsidR="007F3854">
              <w:rPr>
                <w:noProof/>
                <w:webHidden/>
              </w:rPr>
              <w:fldChar w:fldCharType="begin"/>
            </w:r>
            <w:r w:rsidR="007F3854">
              <w:rPr>
                <w:noProof/>
                <w:webHidden/>
              </w:rPr>
              <w:instrText xml:space="preserve"> PAGEREF _Toc147836693 \h </w:instrText>
            </w:r>
            <w:r w:rsidR="007F3854">
              <w:rPr>
                <w:noProof/>
                <w:webHidden/>
              </w:rPr>
            </w:r>
            <w:r w:rsidR="007F3854">
              <w:rPr>
                <w:noProof/>
                <w:webHidden/>
              </w:rPr>
              <w:fldChar w:fldCharType="separate"/>
            </w:r>
            <w:r w:rsidR="007F3854">
              <w:rPr>
                <w:noProof/>
                <w:webHidden/>
              </w:rPr>
              <w:t>22</w:t>
            </w:r>
            <w:r w:rsidR="007F3854">
              <w:rPr>
                <w:noProof/>
                <w:webHidden/>
              </w:rPr>
              <w:fldChar w:fldCharType="end"/>
            </w:r>
          </w:hyperlink>
        </w:p>
        <w:p w14:paraId="38EDD13C" w14:textId="0E7A2C9F" w:rsidR="007F3854" w:rsidRDefault="00000000">
          <w:pPr>
            <w:pStyle w:val="TOC1"/>
            <w:tabs>
              <w:tab w:val="right" w:leader="dot" w:pos="9350"/>
            </w:tabs>
            <w:rPr>
              <w:rFonts w:cstheme="minorBidi"/>
              <w:b w:val="0"/>
              <w:bCs w:val="0"/>
              <w:caps w:val="0"/>
              <w:noProof/>
              <w:sz w:val="24"/>
              <w:szCs w:val="24"/>
            </w:rPr>
          </w:pPr>
          <w:hyperlink w:anchor="_Toc147836694" w:history="1">
            <w:r w:rsidR="007F3854" w:rsidRPr="00A74886">
              <w:rPr>
                <w:rStyle w:val="Hyperlink"/>
                <w:rFonts w:ascii="Times New Roman" w:hAnsi="Times New Roman" w:cs="Times New Roman"/>
                <w:noProof/>
              </w:rPr>
              <w:t>Bibliography</w:t>
            </w:r>
            <w:r w:rsidR="007F3854">
              <w:rPr>
                <w:noProof/>
                <w:webHidden/>
              </w:rPr>
              <w:tab/>
            </w:r>
            <w:r w:rsidR="007F3854">
              <w:rPr>
                <w:noProof/>
                <w:webHidden/>
              </w:rPr>
              <w:fldChar w:fldCharType="begin"/>
            </w:r>
            <w:r w:rsidR="007F3854">
              <w:rPr>
                <w:noProof/>
                <w:webHidden/>
              </w:rPr>
              <w:instrText xml:space="preserve"> PAGEREF _Toc147836694 \h </w:instrText>
            </w:r>
            <w:r w:rsidR="007F3854">
              <w:rPr>
                <w:noProof/>
                <w:webHidden/>
              </w:rPr>
            </w:r>
            <w:r w:rsidR="007F3854">
              <w:rPr>
                <w:noProof/>
                <w:webHidden/>
              </w:rPr>
              <w:fldChar w:fldCharType="separate"/>
            </w:r>
            <w:r w:rsidR="007F3854">
              <w:rPr>
                <w:noProof/>
                <w:webHidden/>
              </w:rPr>
              <w:t>23</w:t>
            </w:r>
            <w:r w:rsidR="007F3854">
              <w:rPr>
                <w:noProof/>
                <w:webHidden/>
              </w:rPr>
              <w:fldChar w:fldCharType="end"/>
            </w:r>
          </w:hyperlink>
        </w:p>
        <w:p w14:paraId="163B94F0" w14:textId="000E8C3C" w:rsidR="007F3854" w:rsidRDefault="007F3854">
          <w:r>
            <w:rPr>
              <w:b/>
              <w:bCs/>
              <w:noProof/>
            </w:rPr>
            <w:fldChar w:fldCharType="end"/>
          </w:r>
        </w:p>
      </w:sdtContent>
    </w:sdt>
    <w:p w14:paraId="49863542" w14:textId="77777777" w:rsidR="0051335E" w:rsidRDefault="0051335E">
      <w:pPr>
        <w:rPr>
          <w:rFonts w:ascii="Times New Roman" w:hAnsi="Times New Roman" w:cs="Times New Roman"/>
          <w:b/>
          <w:bCs/>
          <w:sz w:val="32"/>
          <w:szCs w:val="32"/>
        </w:rPr>
      </w:pPr>
    </w:p>
    <w:p w14:paraId="2D3F86A0" w14:textId="77777777" w:rsidR="0051335E" w:rsidRDefault="0051335E">
      <w:pPr>
        <w:rPr>
          <w:rFonts w:ascii="Times New Roman" w:hAnsi="Times New Roman" w:cs="Times New Roman"/>
          <w:b/>
          <w:bCs/>
          <w:sz w:val="32"/>
          <w:szCs w:val="32"/>
        </w:rPr>
      </w:pPr>
      <w:r>
        <w:rPr>
          <w:rFonts w:ascii="Times New Roman" w:hAnsi="Times New Roman" w:cs="Times New Roman"/>
          <w:b/>
          <w:bCs/>
          <w:sz w:val="32"/>
          <w:szCs w:val="32"/>
        </w:rPr>
        <w:br w:type="page"/>
      </w:r>
    </w:p>
    <w:p w14:paraId="54DF7311" w14:textId="38418ED4" w:rsidR="00ED2880" w:rsidRDefault="0008249F" w:rsidP="00CF5338">
      <w:pPr>
        <w:pStyle w:val="Heading1"/>
        <w:rPr>
          <w:rFonts w:ascii="Times New Roman" w:hAnsi="Times New Roman" w:cs="Times New Roman"/>
          <w:b/>
          <w:bCs/>
          <w:u w:val="single"/>
        </w:rPr>
      </w:pPr>
      <w:bookmarkStart w:id="0" w:name="_Toc147836676"/>
      <w:r w:rsidRPr="0008249F">
        <w:rPr>
          <w:rFonts w:ascii="Times New Roman" w:hAnsi="Times New Roman" w:cs="Times New Roman"/>
          <w:b/>
          <w:bCs/>
          <w:u w:val="single"/>
        </w:rPr>
        <w:lastRenderedPageBreak/>
        <w:t>Project Description</w:t>
      </w:r>
      <w:r w:rsidRPr="0008249F">
        <w:rPr>
          <w:rFonts w:ascii="Times New Roman" w:hAnsi="Times New Roman" w:cs="Times New Roman"/>
          <w:b/>
          <w:bCs/>
        </w:rPr>
        <w:t>: Problem Space</w:t>
      </w:r>
      <w:bookmarkEnd w:id="0"/>
    </w:p>
    <w:p w14:paraId="14D658EC" w14:textId="77777777" w:rsidR="00172665" w:rsidRDefault="00172665">
      <w:pPr>
        <w:rPr>
          <w:rFonts w:ascii="Times New Roman" w:hAnsi="Times New Roman" w:cs="Times New Roman"/>
          <w:b/>
          <w:bCs/>
          <w:sz w:val="32"/>
          <w:szCs w:val="32"/>
        </w:rPr>
      </w:pPr>
    </w:p>
    <w:p w14:paraId="05A1207F" w14:textId="26D6E7C9" w:rsidR="00E44CA4" w:rsidRPr="00356D13" w:rsidRDefault="0008249F" w:rsidP="00022BB0">
      <w:pPr>
        <w:autoSpaceDE w:val="0"/>
        <w:autoSpaceDN w:val="0"/>
        <w:adjustRightInd w:val="0"/>
        <w:spacing w:after="0" w:line="240" w:lineRule="auto"/>
        <w:jc w:val="left"/>
        <w:rPr>
          <w:rFonts w:ascii="Times New Roman" w:hAnsi="Times New Roman" w:cs="Times New Roman"/>
          <w:sz w:val="24"/>
          <w:szCs w:val="24"/>
          <w:lang w:val="en-US"/>
        </w:rPr>
      </w:pPr>
      <w:proofErr w:type="spellStart"/>
      <w:r w:rsidRPr="00356D13">
        <w:rPr>
          <w:rFonts w:ascii="Times New Roman" w:hAnsi="Times New Roman" w:cs="Times New Roman"/>
          <w:sz w:val="24"/>
          <w:szCs w:val="24"/>
          <w:lang w:val="en-US"/>
        </w:rPr>
        <w:t>SurveyPro</w:t>
      </w:r>
      <w:proofErr w:type="spellEnd"/>
      <w:r w:rsidRPr="00356D13">
        <w:rPr>
          <w:rFonts w:ascii="Times New Roman" w:hAnsi="Times New Roman" w:cs="Times New Roman"/>
          <w:sz w:val="24"/>
          <w:szCs w:val="24"/>
          <w:lang w:val="en-US"/>
        </w:rPr>
        <w:t xml:space="preserve"> aims to address a number of challenges that are prevalent in the world of online survey systems. These issues include limited choices on survey changes, a difficult user interface to create surveys, the possibility for error in data collection, poor availability of mobiles and no feedback loop between creators and respondents.</w:t>
      </w:r>
    </w:p>
    <w:p w14:paraId="1D86DD44" w14:textId="59E34BF9" w:rsidR="00A3508B" w:rsidRPr="00356D13" w:rsidRDefault="00A3508B" w:rsidP="00022BB0">
      <w:pPr>
        <w:autoSpaceDE w:val="0"/>
        <w:autoSpaceDN w:val="0"/>
        <w:adjustRightInd w:val="0"/>
        <w:spacing w:after="0" w:line="240" w:lineRule="auto"/>
        <w:jc w:val="left"/>
        <w:rPr>
          <w:rFonts w:ascii="Times New Roman" w:hAnsi="Times New Roman" w:cs="Times New Roman"/>
          <w:sz w:val="24"/>
          <w:szCs w:val="24"/>
          <w:lang w:val="en-US"/>
        </w:rPr>
      </w:pPr>
    </w:p>
    <w:p w14:paraId="7FE67A3A" w14:textId="55B8EC51" w:rsidR="00A3508B" w:rsidRPr="00356D13" w:rsidRDefault="00A3508B" w:rsidP="00022BB0">
      <w:pPr>
        <w:autoSpaceDE w:val="0"/>
        <w:autoSpaceDN w:val="0"/>
        <w:adjustRightInd w:val="0"/>
        <w:spacing w:after="0" w:line="240" w:lineRule="auto"/>
        <w:jc w:val="left"/>
        <w:rPr>
          <w:rFonts w:ascii="Times New Roman" w:hAnsi="Times New Roman" w:cs="Times New Roman"/>
          <w:sz w:val="24"/>
          <w:szCs w:val="24"/>
          <w:lang w:val="en-US"/>
        </w:rPr>
      </w:pPr>
      <w:r w:rsidRPr="00356D13">
        <w:rPr>
          <w:rFonts w:ascii="Times New Roman" w:hAnsi="Times New Roman" w:cs="Times New Roman"/>
          <w:sz w:val="24"/>
          <w:szCs w:val="24"/>
          <w:lang w:val="en-US"/>
        </w:rPr>
        <w:t>The limitations of the existing survey platforms are a major cause of these issues. Users find it difficult to create surveys that properly match their own demands because many platforms provide pre-designed templates that are rigid. A less than ideal user experience is also influenced by out-of-date user interfaces and design concepts.</w:t>
      </w:r>
    </w:p>
    <w:p w14:paraId="324ED404" w14:textId="03BB3D54" w:rsidR="00A3508B" w:rsidRPr="00356D13" w:rsidRDefault="00A3508B" w:rsidP="00022BB0">
      <w:pPr>
        <w:autoSpaceDE w:val="0"/>
        <w:autoSpaceDN w:val="0"/>
        <w:adjustRightInd w:val="0"/>
        <w:spacing w:after="0" w:line="240" w:lineRule="auto"/>
        <w:jc w:val="left"/>
        <w:rPr>
          <w:rFonts w:ascii="Times New Roman" w:hAnsi="Times New Roman" w:cs="Times New Roman"/>
          <w:sz w:val="24"/>
          <w:szCs w:val="24"/>
          <w:lang w:val="en-US"/>
        </w:rPr>
      </w:pPr>
    </w:p>
    <w:p w14:paraId="412C68E0" w14:textId="51114CB1" w:rsidR="00A3508B" w:rsidRDefault="00356D13" w:rsidP="00022BB0">
      <w:pPr>
        <w:autoSpaceDE w:val="0"/>
        <w:autoSpaceDN w:val="0"/>
        <w:adjustRightInd w:val="0"/>
        <w:spacing w:after="0" w:line="240" w:lineRule="auto"/>
        <w:jc w:val="left"/>
        <w:rPr>
          <w:rFonts w:ascii="Times New Roman" w:hAnsi="Times New Roman" w:cs="Times New Roman"/>
          <w:sz w:val="24"/>
          <w:szCs w:val="24"/>
          <w:lang w:val="en-US"/>
        </w:rPr>
      </w:pPr>
      <w:r w:rsidRPr="00356D13">
        <w:rPr>
          <w:rFonts w:ascii="Times New Roman" w:hAnsi="Times New Roman" w:cs="Times New Roman"/>
          <w:sz w:val="24"/>
          <w:szCs w:val="24"/>
          <w:lang w:val="en-US"/>
        </w:rPr>
        <w:t xml:space="preserve">By providing advanced design techniques, </w:t>
      </w:r>
      <w:proofErr w:type="spellStart"/>
      <w:r w:rsidRPr="00356D13">
        <w:rPr>
          <w:rFonts w:ascii="Times New Roman" w:hAnsi="Times New Roman" w:cs="Times New Roman"/>
          <w:sz w:val="24"/>
          <w:szCs w:val="24"/>
          <w:lang w:val="en-US"/>
        </w:rPr>
        <w:t>SurveyPro</w:t>
      </w:r>
      <w:proofErr w:type="spellEnd"/>
      <w:r w:rsidRPr="00356D13">
        <w:rPr>
          <w:rFonts w:ascii="Times New Roman" w:hAnsi="Times New Roman" w:cs="Times New Roman"/>
          <w:sz w:val="24"/>
          <w:szCs w:val="24"/>
          <w:lang w:val="en-US"/>
        </w:rPr>
        <w:t xml:space="preserve"> strives to solve these problems. The platform will place a high priority on user-friendliness and offer a full range of customization options. Users will have the ability to create surveys that are completely tailored to their goals, ensuring the accuracy and usefulness of the information collected. Additionally, a key feature will be mobile optimization, allowing users to easily access and complete surveys across multiple devices.</w:t>
      </w:r>
    </w:p>
    <w:p w14:paraId="1FB8117F" w14:textId="5F62923D" w:rsidR="00356D13" w:rsidRDefault="00356D13" w:rsidP="00022BB0">
      <w:pPr>
        <w:autoSpaceDE w:val="0"/>
        <w:autoSpaceDN w:val="0"/>
        <w:adjustRightInd w:val="0"/>
        <w:spacing w:after="0" w:line="240" w:lineRule="auto"/>
        <w:jc w:val="left"/>
        <w:rPr>
          <w:rFonts w:ascii="Times New Roman" w:hAnsi="Times New Roman" w:cs="Times New Roman"/>
          <w:sz w:val="24"/>
          <w:szCs w:val="24"/>
          <w:lang w:val="en-US"/>
        </w:rPr>
      </w:pPr>
    </w:p>
    <w:p w14:paraId="639127FE" w14:textId="0A7DB89A" w:rsidR="00356D13" w:rsidRPr="00AA4581" w:rsidRDefault="009869CC" w:rsidP="00022BB0">
      <w:pPr>
        <w:autoSpaceDE w:val="0"/>
        <w:autoSpaceDN w:val="0"/>
        <w:adjustRightInd w:val="0"/>
        <w:spacing w:after="0" w:line="240" w:lineRule="auto"/>
        <w:jc w:val="left"/>
        <w:rPr>
          <w:rFonts w:ascii="Times New Roman" w:hAnsi="Times New Roman" w:cs="Times New Roman"/>
          <w:sz w:val="24"/>
          <w:szCs w:val="24"/>
          <w:lang w:val="en-US"/>
        </w:rPr>
      </w:pPr>
      <w:r w:rsidRPr="00AA4581">
        <w:rPr>
          <w:rFonts w:ascii="Times New Roman" w:hAnsi="Times New Roman" w:cs="Times New Roman"/>
          <w:sz w:val="24"/>
          <w:szCs w:val="24"/>
          <w:lang w:val="en-US"/>
        </w:rPr>
        <w:t xml:space="preserve">The proposed </w:t>
      </w:r>
      <w:proofErr w:type="spellStart"/>
      <w:r w:rsidRPr="00AA4581">
        <w:rPr>
          <w:rFonts w:ascii="Times New Roman" w:hAnsi="Times New Roman" w:cs="Times New Roman"/>
          <w:sz w:val="24"/>
          <w:szCs w:val="24"/>
          <w:lang w:val="en-US"/>
        </w:rPr>
        <w:t>SurveyPro</w:t>
      </w:r>
      <w:proofErr w:type="spellEnd"/>
      <w:r w:rsidRPr="00AA4581">
        <w:rPr>
          <w:rFonts w:ascii="Times New Roman" w:hAnsi="Times New Roman" w:cs="Times New Roman"/>
          <w:sz w:val="24"/>
          <w:szCs w:val="24"/>
          <w:lang w:val="en-US"/>
        </w:rPr>
        <w:t xml:space="preserve"> design concepts </w:t>
      </w:r>
      <w:proofErr w:type="gramStart"/>
      <w:r w:rsidRPr="00AA4581">
        <w:rPr>
          <w:rFonts w:ascii="Times New Roman" w:hAnsi="Times New Roman" w:cs="Times New Roman"/>
          <w:sz w:val="24"/>
          <w:szCs w:val="24"/>
          <w:lang w:val="en-US"/>
        </w:rPr>
        <w:t>indicates</w:t>
      </w:r>
      <w:proofErr w:type="gramEnd"/>
      <w:r w:rsidRPr="00AA4581">
        <w:rPr>
          <w:rFonts w:ascii="Times New Roman" w:hAnsi="Times New Roman" w:cs="Times New Roman"/>
          <w:sz w:val="24"/>
          <w:szCs w:val="24"/>
          <w:lang w:val="en-US"/>
        </w:rPr>
        <w:t> a trend towards a more user-centric method of survey development. By giving users more customization options, real-time feedback mechanisms, and improved mobile accessibility, it expands the current paradigm. Users can take control of their survey experiences and get higher-quality data with this method.</w:t>
      </w:r>
    </w:p>
    <w:p w14:paraId="141FB2E8" w14:textId="1F1F2249" w:rsidR="00707548" w:rsidRDefault="00707548" w:rsidP="00022BB0">
      <w:pPr>
        <w:autoSpaceDE w:val="0"/>
        <w:autoSpaceDN w:val="0"/>
        <w:adjustRightInd w:val="0"/>
        <w:spacing w:after="0" w:line="240" w:lineRule="auto"/>
        <w:jc w:val="left"/>
        <w:rPr>
          <w:rFonts w:ascii="AppleSystemUIFont" w:hAnsi="AppleSystemUIFont" w:cs="AppleSystemUIFont"/>
          <w:sz w:val="26"/>
          <w:szCs w:val="26"/>
          <w:lang w:val="en-US"/>
        </w:rPr>
      </w:pPr>
    </w:p>
    <w:p w14:paraId="0873003F" w14:textId="77777777" w:rsidR="00707548" w:rsidRPr="00356D13" w:rsidRDefault="00707548" w:rsidP="00022BB0">
      <w:pPr>
        <w:autoSpaceDE w:val="0"/>
        <w:autoSpaceDN w:val="0"/>
        <w:adjustRightInd w:val="0"/>
        <w:spacing w:after="0" w:line="240" w:lineRule="auto"/>
        <w:jc w:val="left"/>
        <w:rPr>
          <w:rFonts w:ascii="Times New Roman" w:hAnsi="Times New Roman" w:cs="Times New Roman"/>
          <w:sz w:val="24"/>
          <w:szCs w:val="24"/>
          <w:lang w:val="en-US"/>
        </w:rPr>
      </w:pPr>
    </w:p>
    <w:p w14:paraId="6B813CC3" w14:textId="5855803B" w:rsidR="00253EB0" w:rsidRDefault="00204E2F" w:rsidP="00CF5338">
      <w:pPr>
        <w:pStyle w:val="Heading1"/>
        <w:rPr>
          <w:rFonts w:ascii="Times New Roman" w:hAnsi="Times New Roman" w:cs="Times New Roman"/>
          <w:b/>
          <w:bCs/>
        </w:rPr>
      </w:pPr>
      <w:bookmarkStart w:id="1" w:name="_Toc147836677"/>
      <w:r>
        <w:rPr>
          <w:rFonts w:ascii="Times New Roman" w:hAnsi="Times New Roman" w:cs="Times New Roman"/>
          <w:b/>
          <w:bCs/>
        </w:rPr>
        <w:t>Assumptions and claims</w:t>
      </w:r>
      <w:bookmarkEnd w:id="1"/>
    </w:p>
    <w:p w14:paraId="55621DBF" w14:textId="4AC6BEF3" w:rsidR="00D473B6" w:rsidRDefault="000B1A59" w:rsidP="00D473B6">
      <w:pPr>
        <w:autoSpaceDE w:val="0"/>
        <w:autoSpaceDN w:val="0"/>
        <w:adjustRightInd w:val="0"/>
        <w:spacing w:after="0" w:line="240" w:lineRule="auto"/>
        <w:jc w:val="left"/>
        <w:rPr>
          <w:rFonts w:ascii="AppleSystemUIFont" w:hAnsi="AppleSystemUIFont" w:cs="AppleSystemUIFont"/>
          <w:sz w:val="26"/>
          <w:szCs w:val="26"/>
          <w:lang w:val="en-US"/>
        </w:rPr>
      </w:pPr>
      <w:r w:rsidRPr="00D473B6">
        <w:rPr>
          <w:rFonts w:ascii="AppleSystemUIFont" w:hAnsi="AppleSystemUIFont" w:cs="AppleSystemUIFont"/>
          <w:sz w:val="26"/>
          <w:szCs w:val="26"/>
          <w:lang w:val="en-US"/>
        </w:rPr>
        <w:t xml:space="preserve">Assumptions: </w:t>
      </w:r>
    </w:p>
    <w:p w14:paraId="45983C08" w14:textId="77777777" w:rsidR="00F47907" w:rsidRDefault="00F47907" w:rsidP="00D473B6">
      <w:pPr>
        <w:autoSpaceDE w:val="0"/>
        <w:autoSpaceDN w:val="0"/>
        <w:adjustRightInd w:val="0"/>
        <w:spacing w:after="0" w:line="240" w:lineRule="auto"/>
        <w:jc w:val="left"/>
        <w:rPr>
          <w:rFonts w:ascii="AppleSystemUIFont" w:hAnsi="AppleSystemUIFont" w:cs="AppleSystemUIFont"/>
          <w:sz w:val="26"/>
          <w:szCs w:val="26"/>
          <w:lang w:val="en-US"/>
        </w:rPr>
      </w:pPr>
    </w:p>
    <w:p w14:paraId="096D0BC8" w14:textId="77777777" w:rsidR="00D473B6" w:rsidRPr="00F47907" w:rsidRDefault="000B1A59" w:rsidP="00D473B6">
      <w:pPr>
        <w:pStyle w:val="ListParagraph"/>
        <w:numPr>
          <w:ilvl w:val="0"/>
          <w:numId w:val="9"/>
        </w:numPr>
        <w:autoSpaceDE w:val="0"/>
        <w:autoSpaceDN w:val="0"/>
        <w:adjustRightInd w:val="0"/>
        <w:spacing w:after="0" w:line="240" w:lineRule="auto"/>
        <w:jc w:val="left"/>
        <w:rPr>
          <w:rFonts w:ascii="AppleSystemUIFont" w:hAnsi="AppleSystemUIFont" w:cs="AppleSystemUIFont"/>
          <w:sz w:val="24"/>
          <w:szCs w:val="24"/>
          <w:lang w:val="en-US"/>
        </w:rPr>
      </w:pPr>
      <w:r w:rsidRPr="00F47907">
        <w:rPr>
          <w:rFonts w:ascii="AppleSystemUIFont" w:hAnsi="AppleSystemUIFont" w:cs="AppleSystemUIFont"/>
          <w:sz w:val="24"/>
          <w:szCs w:val="24"/>
          <w:lang w:val="en-US"/>
        </w:rPr>
        <w:t xml:space="preserve">Users desire a more user-friendly and adaptable survey creation process, and mobile compatibility is crucial for extending the reach of surveys. </w:t>
      </w:r>
    </w:p>
    <w:p w14:paraId="38335B9E" w14:textId="4BDD720C" w:rsidR="000B1A59" w:rsidRPr="00F47907" w:rsidRDefault="000B1A59" w:rsidP="00D473B6">
      <w:pPr>
        <w:pStyle w:val="ListParagraph"/>
        <w:numPr>
          <w:ilvl w:val="0"/>
          <w:numId w:val="9"/>
        </w:numPr>
        <w:autoSpaceDE w:val="0"/>
        <w:autoSpaceDN w:val="0"/>
        <w:adjustRightInd w:val="0"/>
        <w:spacing w:after="0" w:line="240" w:lineRule="auto"/>
        <w:jc w:val="left"/>
        <w:rPr>
          <w:rFonts w:ascii="AppleSystemUIFont" w:hAnsi="AppleSystemUIFont" w:cs="AppleSystemUIFont"/>
          <w:sz w:val="24"/>
          <w:szCs w:val="24"/>
          <w:lang w:val="en-US"/>
        </w:rPr>
      </w:pPr>
      <w:r w:rsidRPr="00F47907">
        <w:rPr>
          <w:rFonts w:ascii="AppleSystemUIFont" w:hAnsi="AppleSystemUIFont" w:cs="AppleSystemUIFont"/>
          <w:sz w:val="24"/>
          <w:szCs w:val="24"/>
          <w:lang w:val="en-US"/>
        </w:rPr>
        <w:t>It also implies that survey creators place a high focus on collecting correct data and that quick feedback is helpful in enhancing survey quality.</w:t>
      </w:r>
    </w:p>
    <w:p w14:paraId="254E944B" w14:textId="77777777" w:rsidR="000B1A59" w:rsidRDefault="000B1A59" w:rsidP="000B1A59">
      <w:pPr>
        <w:autoSpaceDE w:val="0"/>
        <w:autoSpaceDN w:val="0"/>
        <w:adjustRightInd w:val="0"/>
        <w:spacing w:after="0" w:line="240" w:lineRule="auto"/>
        <w:jc w:val="left"/>
        <w:rPr>
          <w:rFonts w:ascii="AppleSystemUIFont" w:hAnsi="AppleSystemUIFont" w:cs="AppleSystemUIFont"/>
          <w:sz w:val="26"/>
          <w:szCs w:val="26"/>
          <w:lang w:val="en-US"/>
        </w:rPr>
      </w:pPr>
    </w:p>
    <w:p w14:paraId="3568E8A2" w14:textId="77777777" w:rsidR="00D473B6" w:rsidRDefault="000B1A59" w:rsidP="000B1A59">
      <w:pPr>
        <w:rPr>
          <w:rFonts w:ascii="AppleSystemUIFont" w:hAnsi="AppleSystemUIFont" w:cs="AppleSystemUIFont"/>
          <w:sz w:val="26"/>
          <w:szCs w:val="26"/>
          <w:lang w:val="en-US"/>
        </w:rPr>
      </w:pPr>
      <w:r>
        <w:rPr>
          <w:rFonts w:ascii="AppleSystemUIFont" w:hAnsi="AppleSystemUIFont" w:cs="AppleSystemUIFont"/>
          <w:sz w:val="26"/>
          <w:szCs w:val="26"/>
          <w:lang w:val="en-US"/>
        </w:rPr>
        <w:t xml:space="preserve">Claims: </w:t>
      </w:r>
    </w:p>
    <w:p w14:paraId="1AC86D30" w14:textId="77777777" w:rsidR="00D473B6" w:rsidRPr="00F47907" w:rsidRDefault="00D473B6" w:rsidP="00D473B6">
      <w:pPr>
        <w:pStyle w:val="ListParagraph"/>
        <w:numPr>
          <w:ilvl w:val="0"/>
          <w:numId w:val="10"/>
        </w:numPr>
        <w:rPr>
          <w:rFonts w:ascii="Times New Roman" w:hAnsi="Times New Roman" w:cs="Times New Roman"/>
          <w:sz w:val="24"/>
          <w:szCs w:val="24"/>
        </w:rPr>
      </w:pPr>
      <w:r w:rsidRPr="00F47907">
        <w:rPr>
          <w:rFonts w:ascii="Times New Roman" w:hAnsi="Times New Roman" w:cs="Times New Roman"/>
          <w:sz w:val="24"/>
          <w:szCs w:val="24"/>
          <w:lang w:val="en-US"/>
        </w:rPr>
        <w:t>A</w:t>
      </w:r>
      <w:r w:rsidR="000B1A59" w:rsidRPr="00F47907">
        <w:rPr>
          <w:rFonts w:ascii="Times New Roman" w:hAnsi="Times New Roman" w:cs="Times New Roman"/>
          <w:sz w:val="24"/>
          <w:szCs w:val="24"/>
          <w:lang w:val="en-US"/>
        </w:rPr>
        <w:t xml:space="preserve"> revolutionary solution that focuses on the flaws in current survey systems is offered. </w:t>
      </w:r>
    </w:p>
    <w:p w14:paraId="0FD13598" w14:textId="2302D42D" w:rsidR="00CF5338" w:rsidRPr="00F47907" w:rsidRDefault="000B1A59" w:rsidP="00D473B6">
      <w:pPr>
        <w:pStyle w:val="ListParagraph"/>
        <w:numPr>
          <w:ilvl w:val="0"/>
          <w:numId w:val="10"/>
        </w:numPr>
        <w:rPr>
          <w:rFonts w:ascii="Times New Roman" w:hAnsi="Times New Roman" w:cs="Times New Roman"/>
          <w:sz w:val="24"/>
          <w:szCs w:val="24"/>
        </w:rPr>
      </w:pPr>
      <w:proofErr w:type="spellStart"/>
      <w:r w:rsidRPr="00F47907">
        <w:rPr>
          <w:rFonts w:ascii="Times New Roman" w:hAnsi="Times New Roman" w:cs="Times New Roman"/>
          <w:sz w:val="24"/>
          <w:szCs w:val="24"/>
          <w:lang w:val="en-US"/>
        </w:rPr>
        <w:t>SurveyPro</w:t>
      </w:r>
      <w:proofErr w:type="spellEnd"/>
      <w:r w:rsidRPr="00F47907">
        <w:rPr>
          <w:rFonts w:ascii="Times New Roman" w:hAnsi="Times New Roman" w:cs="Times New Roman"/>
          <w:sz w:val="24"/>
          <w:szCs w:val="24"/>
          <w:lang w:val="en-US"/>
        </w:rPr>
        <w:t xml:space="preserve"> claims it can considerably improve the survey </w:t>
      </w:r>
      <w:r w:rsidR="00D473B6" w:rsidRPr="00F47907">
        <w:rPr>
          <w:rFonts w:ascii="Times New Roman" w:hAnsi="Times New Roman" w:cs="Times New Roman"/>
          <w:sz w:val="24"/>
          <w:szCs w:val="24"/>
          <w:lang w:val="en-US"/>
        </w:rPr>
        <w:t>creation</w:t>
      </w:r>
      <w:r w:rsidRPr="00F47907">
        <w:rPr>
          <w:rFonts w:ascii="Times New Roman" w:hAnsi="Times New Roman" w:cs="Times New Roman"/>
          <w:sz w:val="24"/>
          <w:szCs w:val="24"/>
          <w:lang w:val="en-US"/>
        </w:rPr>
        <w:t xml:space="preserve"> and data collection process by providing a platform that stresses user-centricity, comprehensive flexibility, and mobile friendliness.</w:t>
      </w:r>
    </w:p>
    <w:p w14:paraId="4CC13D3B" w14:textId="77777777" w:rsidR="004A43B8" w:rsidRPr="00C84CEB" w:rsidRDefault="004A43B8" w:rsidP="004A43B8">
      <w:pPr>
        <w:autoSpaceDE w:val="0"/>
        <w:autoSpaceDN w:val="0"/>
        <w:adjustRightInd w:val="0"/>
        <w:spacing w:after="0" w:line="240" w:lineRule="auto"/>
        <w:jc w:val="left"/>
        <w:rPr>
          <w:rFonts w:ascii="Times New Roman" w:hAnsi="Times New Roman" w:cs="Times New Roman"/>
          <w:sz w:val="24"/>
          <w:szCs w:val="24"/>
          <w:lang w:val="en-US"/>
        </w:rPr>
      </w:pPr>
    </w:p>
    <w:p w14:paraId="4E7A7F6E" w14:textId="77777777" w:rsidR="00AA4581" w:rsidRDefault="00AA4581" w:rsidP="00A52A6C">
      <w:pPr>
        <w:autoSpaceDE w:val="0"/>
        <w:autoSpaceDN w:val="0"/>
        <w:adjustRightInd w:val="0"/>
        <w:spacing w:after="0" w:line="240" w:lineRule="auto"/>
        <w:rPr>
          <w:rFonts w:ascii="Times New Roman" w:hAnsi="Times New Roman" w:cs="Times New Roman"/>
          <w:sz w:val="24"/>
          <w:szCs w:val="24"/>
          <w:lang w:val="en-US"/>
        </w:rPr>
      </w:pPr>
    </w:p>
    <w:p w14:paraId="43E24153" w14:textId="587CB6BC" w:rsidR="00AA4581" w:rsidRDefault="00AA4581" w:rsidP="00AA4581">
      <w:pPr>
        <w:pStyle w:val="Heading1"/>
        <w:rPr>
          <w:rFonts w:ascii="Times New Roman" w:hAnsi="Times New Roman" w:cs="Times New Roman"/>
          <w:b/>
          <w:bCs/>
        </w:rPr>
      </w:pPr>
      <w:bookmarkStart w:id="2" w:name="_Toc147836678"/>
      <w:r>
        <w:rPr>
          <w:rFonts w:ascii="Times New Roman" w:hAnsi="Times New Roman" w:cs="Times New Roman"/>
          <w:b/>
          <w:bCs/>
        </w:rPr>
        <w:lastRenderedPageBreak/>
        <w:t>components of the conceptual model</w:t>
      </w:r>
      <w:bookmarkEnd w:id="2"/>
    </w:p>
    <w:p w14:paraId="1F42580F" w14:textId="77777777" w:rsidR="00AA4581" w:rsidRPr="00D762C8" w:rsidRDefault="00AA4581" w:rsidP="00A52A6C">
      <w:pPr>
        <w:autoSpaceDE w:val="0"/>
        <w:autoSpaceDN w:val="0"/>
        <w:adjustRightInd w:val="0"/>
        <w:spacing w:after="0" w:line="240" w:lineRule="auto"/>
        <w:rPr>
          <w:rFonts w:ascii="Times New Roman" w:hAnsi="Times New Roman" w:cs="Times New Roman"/>
          <w:sz w:val="24"/>
          <w:szCs w:val="24"/>
          <w:lang w:val="en-US"/>
        </w:rPr>
      </w:pPr>
    </w:p>
    <w:p w14:paraId="591A2F6B" w14:textId="4C58161F" w:rsidR="00AA4581" w:rsidRPr="00D762C8" w:rsidRDefault="00394AE3" w:rsidP="00A52A6C">
      <w:pPr>
        <w:autoSpaceDE w:val="0"/>
        <w:autoSpaceDN w:val="0"/>
        <w:adjustRightInd w:val="0"/>
        <w:spacing w:after="0" w:line="240" w:lineRule="auto"/>
        <w:rPr>
          <w:rFonts w:ascii="Times New Roman" w:hAnsi="Times New Roman" w:cs="Times New Roman"/>
          <w:sz w:val="24"/>
          <w:szCs w:val="24"/>
          <w:lang w:val="en-US"/>
        </w:rPr>
      </w:pPr>
      <w:r w:rsidRPr="00D762C8">
        <w:rPr>
          <w:rFonts w:ascii="Times New Roman" w:hAnsi="Times New Roman" w:cs="Times New Roman"/>
          <w:sz w:val="24"/>
          <w:szCs w:val="24"/>
          <w:lang w:val="en-US"/>
        </w:rPr>
        <w:t xml:space="preserve">The conceptual model underlying our website is likely </w:t>
      </w:r>
      <w:r w:rsidR="00D762C8" w:rsidRPr="00D762C8">
        <w:rPr>
          <w:rFonts w:ascii="Times New Roman" w:hAnsi="Times New Roman" w:cs="Times New Roman"/>
          <w:sz w:val="24"/>
          <w:szCs w:val="24"/>
          <w:lang w:val="en-US"/>
        </w:rPr>
        <w:t>to consist</w:t>
      </w:r>
      <w:r w:rsidRPr="00D762C8">
        <w:rPr>
          <w:rFonts w:ascii="Times New Roman" w:hAnsi="Times New Roman" w:cs="Times New Roman"/>
          <w:sz w:val="24"/>
          <w:szCs w:val="24"/>
          <w:lang w:val="en-US"/>
        </w:rPr>
        <w:t xml:space="preserve"> of the following components:</w:t>
      </w:r>
    </w:p>
    <w:p w14:paraId="473D7D93" w14:textId="77777777" w:rsidR="00394AE3" w:rsidRDefault="00394AE3" w:rsidP="00A52A6C">
      <w:pPr>
        <w:autoSpaceDE w:val="0"/>
        <w:autoSpaceDN w:val="0"/>
        <w:adjustRightInd w:val="0"/>
        <w:spacing w:after="0" w:line="240" w:lineRule="auto"/>
        <w:rPr>
          <w:rFonts w:ascii="Times New Roman" w:hAnsi="Times New Roman" w:cs="Times New Roman"/>
          <w:sz w:val="24"/>
          <w:szCs w:val="24"/>
          <w:lang w:val="en-US"/>
        </w:rPr>
      </w:pPr>
    </w:p>
    <w:p w14:paraId="4795375E" w14:textId="30AB290D" w:rsidR="00394AE3" w:rsidRPr="00D762C8" w:rsidRDefault="00394AE3" w:rsidP="00D762C8">
      <w:pPr>
        <w:pStyle w:val="ListParagraph"/>
        <w:numPr>
          <w:ilvl w:val="0"/>
          <w:numId w:val="11"/>
        </w:numPr>
        <w:autoSpaceDE w:val="0"/>
        <w:autoSpaceDN w:val="0"/>
        <w:adjustRightInd w:val="0"/>
        <w:spacing w:after="0" w:line="240" w:lineRule="auto"/>
        <w:jc w:val="left"/>
        <w:rPr>
          <w:rFonts w:ascii="Times New Roman" w:hAnsi="Times New Roman" w:cs="Times New Roman"/>
          <w:sz w:val="24"/>
          <w:szCs w:val="24"/>
          <w:lang w:val="en-US"/>
        </w:rPr>
      </w:pPr>
      <w:r w:rsidRPr="00D762C8">
        <w:rPr>
          <w:rFonts w:ascii="Times New Roman" w:hAnsi="Times New Roman" w:cs="Times New Roman"/>
          <w:sz w:val="24"/>
          <w:szCs w:val="24"/>
          <w:lang w:val="en-US"/>
        </w:rPr>
        <w:t xml:space="preserve">Users of </w:t>
      </w:r>
      <w:proofErr w:type="spellStart"/>
      <w:r w:rsidRPr="00D762C8">
        <w:rPr>
          <w:rFonts w:ascii="Times New Roman" w:hAnsi="Times New Roman" w:cs="Times New Roman"/>
          <w:sz w:val="24"/>
          <w:szCs w:val="24"/>
          <w:lang w:val="en-US"/>
        </w:rPr>
        <w:t>SurveyPro</w:t>
      </w:r>
      <w:proofErr w:type="spellEnd"/>
      <w:r w:rsidRPr="00D762C8">
        <w:rPr>
          <w:rFonts w:ascii="Times New Roman" w:hAnsi="Times New Roman" w:cs="Times New Roman"/>
          <w:sz w:val="24"/>
          <w:szCs w:val="24"/>
          <w:lang w:val="en-US"/>
        </w:rPr>
        <w:t xml:space="preserve"> can choose from a variety of question types, personalize survey themes, configure logic and branching choices, and arrange questions using drag-and-drop capability. A database of suggested survey questions will be also part of this component. </w:t>
      </w:r>
    </w:p>
    <w:p w14:paraId="1D9CA435" w14:textId="4279E298" w:rsidR="00394AE3" w:rsidRPr="00D762C8" w:rsidRDefault="00394AE3" w:rsidP="00394AE3">
      <w:pPr>
        <w:autoSpaceDE w:val="0"/>
        <w:autoSpaceDN w:val="0"/>
        <w:adjustRightInd w:val="0"/>
        <w:spacing w:after="0" w:line="240" w:lineRule="auto"/>
        <w:jc w:val="left"/>
        <w:rPr>
          <w:rFonts w:ascii="Times New Roman" w:hAnsi="Times New Roman" w:cs="Times New Roman"/>
          <w:sz w:val="24"/>
          <w:szCs w:val="24"/>
          <w:lang w:val="en-US"/>
        </w:rPr>
      </w:pPr>
    </w:p>
    <w:p w14:paraId="1D544E03" w14:textId="77777777" w:rsidR="00394AE3" w:rsidRPr="00D762C8" w:rsidRDefault="00394AE3" w:rsidP="00394AE3">
      <w:pPr>
        <w:autoSpaceDE w:val="0"/>
        <w:autoSpaceDN w:val="0"/>
        <w:adjustRightInd w:val="0"/>
        <w:spacing w:after="0" w:line="240" w:lineRule="auto"/>
        <w:jc w:val="left"/>
        <w:rPr>
          <w:rFonts w:ascii="Times New Roman" w:hAnsi="Times New Roman" w:cs="Times New Roman"/>
          <w:sz w:val="24"/>
          <w:szCs w:val="24"/>
          <w:lang w:val="en-US"/>
        </w:rPr>
      </w:pPr>
    </w:p>
    <w:p w14:paraId="46418AE0" w14:textId="77777777" w:rsidR="00394AE3" w:rsidRPr="00D762C8" w:rsidRDefault="00394AE3" w:rsidP="00D762C8">
      <w:pPr>
        <w:pStyle w:val="ListParagraph"/>
        <w:numPr>
          <w:ilvl w:val="0"/>
          <w:numId w:val="11"/>
        </w:numPr>
        <w:autoSpaceDE w:val="0"/>
        <w:autoSpaceDN w:val="0"/>
        <w:adjustRightInd w:val="0"/>
        <w:spacing w:after="0" w:line="240" w:lineRule="auto"/>
        <w:jc w:val="left"/>
        <w:rPr>
          <w:rFonts w:ascii="Times New Roman" w:hAnsi="Times New Roman" w:cs="Times New Roman"/>
          <w:sz w:val="24"/>
          <w:szCs w:val="24"/>
          <w:lang w:val="en-US"/>
        </w:rPr>
      </w:pPr>
      <w:r w:rsidRPr="00D762C8">
        <w:rPr>
          <w:rFonts w:ascii="Times New Roman" w:hAnsi="Times New Roman" w:cs="Times New Roman"/>
          <w:sz w:val="24"/>
          <w:szCs w:val="24"/>
          <w:lang w:val="en-US"/>
        </w:rPr>
        <w:t>Surveys are made to be fully responsive, giving a consistent user experience on PCs, tablets, and mobile devices.</w:t>
      </w:r>
    </w:p>
    <w:p w14:paraId="5B799FA5" w14:textId="77777777" w:rsidR="00394AE3" w:rsidRPr="00D762C8" w:rsidRDefault="00394AE3" w:rsidP="00394AE3">
      <w:pPr>
        <w:autoSpaceDE w:val="0"/>
        <w:autoSpaceDN w:val="0"/>
        <w:adjustRightInd w:val="0"/>
        <w:spacing w:after="0" w:line="240" w:lineRule="auto"/>
        <w:jc w:val="left"/>
        <w:rPr>
          <w:rFonts w:ascii="Times New Roman" w:hAnsi="Times New Roman" w:cs="Times New Roman"/>
          <w:sz w:val="24"/>
          <w:szCs w:val="24"/>
          <w:lang w:val="en-US"/>
        </w:rPr>
      </w:pPr>
    </w:p>
    <w:p w14:paraId="63EE68D6" w14:textId="1D075B67" w:rsidR="00394AE3" w:rsidRPr="00D762C8" w:rsidRDefault="00394AE3" w:rsidP="00D762C8">
      <w:pPr>
        <w:pStyle w:val="ListParagraph"/>
        <w:numPr>
          <w:ilvl w:val="0"/>
          <w:numId w:val="11"/>
        </w:numPr>
        <w:autoSpaceDE w:val="0"/>
        <w:autoSpaceDN w:val="0"/>
        <w:adjustRightInd w:val="0"/>
        <w:spacing w:after="0" w:line="240" w:lineRule="auto"/>
        <w:jc w:val="left"/>
        <w:rPr>
          <w:rFonts w:ascii="Times New Roman" w:hAnsi="Times New Roman" w:cs="Times New Roman"/>
          <w:sz w:val="24"/>
          <w:szCs w:val="24"/>
          <w:lang w:val="en-US"/>
        </w:rPr>
      </w:pPr>
      <w:r w:rsidRPr="00D762C8">
        <w:rPr>
          <w:rFonts w:ascii="Times New Roman" w:hAnsi="Times New Roman" w:cs="Times New Roman"/>
          <w:sz w:val="24"/>
          <w:szCs w:val="24"/>
          <w:lang w:val="en-US"/>
        </w:rPr>
        <w:t>A thorough analytics dashboard with interactive charts and graphs allows survey creators to monitor survey performance and examine the data that has been collected.</w:t>
      </w:r>
    </w:p>
    <w:p w14:paraId="3E4A4095" w14:textId="419C5684" w:rsidR="00394AE3" w:rsidRPr="00D762C8" w:rsidRDefault="00394AE3" w:rsidP="00394AE3">
      <w:pPr>
        <w:autoSpaceDE w:val="0"/>
        <w:autoSpaceDN w:val="0"/>
        <w:adjustRightInd w:val="0"/>
        <w:spacing w:after="0" w:line="240" w:lineRule="auto"/>
        <w:jc w:val="left"/>
        <w:rPr>
          <w:rFonts w:ascii="Times New Roman" w:hAnsi="Times New Roman" w:cs="Times New Roman"/>
          <w:sz w:val="24"/>
          <w:szCs w:val="24"/>
          <w:lang w:val="en-US"/>
        </w:rPr>
      </w:pPr>
    </w:p>
    <w:p w14:paraId="4C38C929" w14:textId="77777777" w:rsidR="00394AE3" w:rsidRPr="00D762C8" w:rsidRDefault="00394AE3" w:rsidP="00394AE3">
      <w:pPr>
        <w:autoSpaceDE w:val="0"/>
        <w:autoSpaceDN w:val="0"/>
        <w:adjustRightInd w:val="0"/>
        <w:spacing w:after="0" w:line="240" w:lineRule="auto"/>
        <w:jc w:val="left"/>
        <w:rPr>
          <w:rFonts w:ascii="Times New Roman" w:hAnsi="Times New Roman" w:cs="Times New Roman"/>
          <w:sz w:val="24"/>
          <w:szCs w:val="24"/>
          <w:lang w:val="en-US"/>
        </w:rPr>
      </w:pPr>
    </w:p>
    <w:p w14:paraId="398A078E" w14:textId="77777777" w:rsidR="00394AE3" w:rsidRPr="00D762C8" w:rsidRDefault="00394AE3" w:rsidP="00D762C8">
      <w:pPr>
        <w:pStyle w:val="ListParagraph"/>
        <w:numPr>
          <w:ilvl w:val="0"/>
          <w:numId w:val="11"/>
        </w:numPr>
        <w:autoSpaceDE w:val="0"/>
        <w:autoSpaceDN w:val="0"/>
        <w:adjustRightInd w:val="0"/>
        <w:spacing w:after="0" w:line="240" w:lineRule="auto"/>
        <w:jc w:val="left"/>
        <w:rPr>
          <w:rFonts w:ascii="Times New Roman" w:hAnsi="Times New Roman" w:cs="Times New Roman"/>
          <w:sz w:val="24"/>
          <w:szCs w:val="24"/>
          <w:lang w:val="en-US"/>
        </w:rPr>
      </w:pPr>
      <w:r w:rsidRPr="00D762C8">
        <w:rPr>
          <w:rFonts w:ascii="Times New Roman" w:hAnsi="Times New Roman" w:cs="Times New Roman"/>
          <w:sz w:val="24"/>
          <w:szCs w:val="24"/>
          <w:lang w:val="en-US"/>
        </w:rPr>
        <w:t>During the survey design phase, the platform offers quick feedback and makes suggestions for modifications to increase survey quality and data accuracy.</w:t>
      </w:r>
    </w:p>
    <w:p w14:paraId="7F50AE5F" w14:textId="77777777" w:rsidR="00394AE3" w:rsidRPr="00D762C8" w:rsidRDefault="00394AE3" w:rsidP="00394AE3">
      <w:pPr>
        <w:autoSpaceDE w:val="0"/>
        <w:autoSpaceDN w:val="0"/>
        <w:adjustRightInd w:val="0"/>
        <w:spacing w:after="0" w:line="240" w:lineRule="auto"/>
        <w:jc w:val="left"/>
        <w:rPr>
          <w:rFonts w:ascii="Times New Roman" w:hAnsi="Times New Roman" w:cs="Times New Roman"/>
          <w:sz w:val="24"/>
          <w:szCs w:val="24"/>
          <w:lang w:val="en-US"/>
        </w:rPr>
      </w:pPr>
    </w:p>
    <w:p w14:paraId="553E5FE8" w14:textId="77777777" w:rsidR="00394AE3" w:rsidRPr="00D762C8" w:rsidRDefault="00394AE3" w:rsidP="00D762C8">
      <w:pPr>
        <w:pStyle w:val="ListParagraph"/>
        <w:numPr>
          <w:ilvl w:val="0"/>
          <w:numId w:val="11"/>
        </w:numPr>
        <w:autoSpaceDE w:val="0"/>
        <w:autoSpaceDN w:val="0"/>
        <w:adjustRightInd w:val="0"/>
        <w:spacing w:after="0" w:line="240" w:lineRule="auto"/>
        <w:jc w:val="left"/>
        <w:rPr>
          <w:rFonts w:ascii="Times New Roman" w:hAnsi="Times New Roman" w:cs="Times New Roman"/>
          <w:sz w:val="24"/>
          <w:szCs w:val="24"/>
          <w:lang w:val="en-US"/>
        </w:rPr>
      </w:pPr>
      <w:r w:rsidRPr="00D762C8">
        <w:rPr>
          <w:rFonts w:ascii="Times New Roman" w:hAnsi="Times New Roman" w:cs="Times New Roman"/>
          <w:sz w:val="24"/>
          <w:szCs w:val="24"/>
          <w:lang w:val="en-US"/>
        </w:rPr>
        <w:t>In order to make the creation and management of surveys easier over time, users have personal accounts that store their survey history and preferences.</w:t>
      </w:r>
    </w:p>
    <w:p w14:paraId="54F2289D" w14:textId="77777777" w:rsidR="00394AE3" w:rsidRDefault="00394AE3" w:rsidP="00394AE3">
      <w:pPr>
        <w:autoSpaceDE w:val="0"/>
        <w:autoSpaceDN w:val="0"/>
        <w:adjustRightInd w:val="0"/>
        <w:spacing w:after="0" w:line="240" w:lineRule="auto"/>
        <w:jc w:val="left"/>
        <w:rPr>
          <w:rFonts w:ascii="AppleSystemUIFont" w:hAnsi="AppleSystemUIFont" w:cs="AppleSystemUIFont"/>
          <w:sz w:val="26"/>
          <w:szCs w:val="26"/>
          <w:lang w:val="en-US"/>
        </w:rPr>
      </w:pPr>
    </w:p>
    <w:p w14:paraId="1C2BB97F" w14:textId="77777777" w:rsidR="00AA4581" w:rsidRDefault="00AA4581" w:rsidP="00A52A6C">
      <w:pPr>
        <w:autoSpaceDE w:val="0"/>
        <w:autoSpaceDN w:val="0"/>
        <w:adjustRightInd w:val="0"/>
        <w:spacing w:after="0" w:line="240" w:lineRule="auto"/>
        <w:rPr>
          <w:rFonts w:ascii="Times New Roman" w:hAnsi="Times New Roman" w:cs="Times New Roman"/>
          <w:sz w:val="24"/>
          <w:szCs w:val="24"/>
          <w:lang w:val="en-US"/>
        </w:rPr>
      </w:pPr>
    </w:p>
    <w:p w14:paraId="10F45A90" w14:textId="48BDCF96" w:rsidR="00B862B1" w:rsidRDefault="00B862B1" w:rsidP="00B862B1">
      <w:pPr>
        <w:pStyle w:val="Heading1"/>
        <w:rPr>
          <w:rFonts w:ascii="Times New Roman" w:hAnsi="Times New Roman" w:cs="Times New Roman"/>
          <w:b/>
          <w:bCs/>
        </w:rPr>
      </w:pPr>
      <w:bookmarkStart w:id="3" w:name="_Toc147836679"/>
      <w:r>
        <w:rPr>
          <w:rFonts w:ascii="Times New Roman" w:hAnsi="Times New Roman" w:cs="Times New Roman"/>
          <w:b/>
          <w:bCs/>
        </w:rPr>
        <w:t>Interface metaphors</w:t>
      </w:r>
      <w:bookmarkEnd w:id="3"/>
    </w:p>
    <w:p w14:paraId="34D17726" w14:textId="049FEBE0" w:rsidR="00B862B1" w:rsidRDefault="00B862B1" w:rsidP="00B862B1"/>
    <w:p w14:paraId="65DEDDA4" w14:textId="72B0B881" w:rsidR="0026740E" w:rsidRPr="00105EFA" w:rsidRDefault="0026740E" w:rsidP="0026740E">
      <w:pPr>
        <w:autoSpaceDE w:val="0"/>
        <w:autoSpaceDN w:val="0"/>
        <w:adjustRightInd w:val="0"/>
        <w:spacing w:after="0" w:line="240" w:lineRule="auto"/>
        <w:jc w:val="left"/>
        <w:rPr>
          <w:rFonts w:ascii="Times New Roman" w:hAnsi="Times New Roman" w:cs="Times New Roman"/>
          <w:sz w:val="24"/>
          <w:szCs w:val="24"/>
          <w:lang w:val="en-US"/>
        </w:rPr>
      </w:pPr>
      <w:r w:rsidRPr="00105EFA">
        <w:rPr>
          <w:rFonts w:ascii="Times New Roman" w:hAnsi="Times New Roman" w:cs="Times New Roman"/>
          <w:sz w:val="24"/>
          <w:szCs w:val="24"/>
          <w:lang w:val="en-US"/>
        </w:rPr>
        <w:t xml:space="preserve">The survey creation interface in </w:t>
      </w:r>
      <w:proofErr w:type="spellStart"/>
      <w:r w:rsidRPr="00105EFA">
        <w:rPr>
          <w:rFonts w:ascii="Times New Roman" w:hAnsi="Times New Roman" w:cs="Times New Roman"/>
          <w:sz w:val="24"/>
          <w:szCs w:val="24"/>
          <w:lang w:val="en-US"/>
        </w:rPr>
        <w:t>SurveyPro</w:t>
      </w:r>
      <w:proofErr w:type="spellEnd"/>
      <w:r w:rsidRPr="00105EFA">
        <w:rPr>
          <w:rFonts w:ascii="Times New Roman" w:hAnsi="Times New Roman" w:cs="Times New Roman"/>
          <w:sz w:val="24"/>
          <w:szCs w:val="24"/>
          <w:lang w:val="en-US"/>
        </w:rPr>
        <w:t xml:space="preserve"> uses metaphors like the "survey canvas" to let users design their surveys graphically. The "survey dashboard" serves as the hub for managing and analyzing surveys.</w:t>
      </w:r>
    </w:p>
    <w:p w14:paraId="00A3244E" w14:textId="0DB46622" w:rsidR="0026740E" w:rsidRDefault="0026740E" w:rsidP="0026740E">
      <w:pPr>
        <w:autoSpaceDE w:val="0"/>
        <w:autoSpaceDN w:val="0"/>
        <w:adjustRightInd w:val="0"/>
        <w:spacing w:after="0" w:line="240" w:lineRule="auto"/>
        <w:jc w:val="left"/>
        <w:rPr>
          <w:rFonts w:ascii="AppleSystemUIFont" w:hAnsi="AppleSystemUIFont" w:cs="AppleSystemUIFont"/>
          <w:sz w:val="26"/>
          <w:szCs w:val="26"/>
          <w:lang w:val="en-US"/>
        </w:rPr>
      </w:pPr>
    </w:p>
    <w:p w14:paraId="20419C7E" w14:textId="57990660" w:rsidR="0026740E" w:rsidRDefault="0026740E" w:rsidP="0026740E">
      <w:pPr>
        <w:pStyle w:val="Heading1"/>
        <w:rPr>
          <w:rFonts w:ascii="Times New Roman" w:hAnsi="Times New Roman" w:cs="Times New Roman"/>
          <w:b/>
          <w:bCs/>
        </w:rPr>
      </w:pPr>
      <w:bookmarkStart w:id="4" w:name="_Toc147836680"/>
      <w:r>
        <w:rPr>
          <w:rFonts w:ascii="Times New Roman" w:hAnsi="Times New Roman" w:cs="Times New Roman"/>
          <w:b/>
          <w:bCs/>
        </w:rPr>
        <w:t>Interaction types</w:t>
      </w:r>
      <w:bookmarkEnd w:id="4"/>
    </w:p>
    <w:p w14:paraId="5CBED6C1" w14:textId="77777777" w:rsidR="0026740E" w:rsidRDefault="0026740E" w:rsidP="0026740E">
      <w:pPr>
        <w:autoSpaceDE w:val="0"/>
        <w:autoSpaceDN w:val="0"/>
        <w:adjustRightInd w:val="0"/>
        <w:spacing w:after="0" w:line="240" w:lineRule="auto"/>
        <w:jc w:val="left"/>
        <w:rPr>
          <w:rFonts w:ascii="AppleSystemUIFont" w:hAnsi="AppleSystemUIFont" w:cs="AppleSystemUIFont"/>
          <w:sz w:val="26"/>
          <w:szCs w:val="26"/>
          <w:lang w:val="en-US"/>
        </w:rPr>
      </w:pPr>
    </w:p>
    <w:p w14:paraId="31E9BD76" w14:textId="77777777" w:rsidR="0026740E" w:rsidRPr="00105EFA" w:rsidRDefault="0026740E" w:rsidP="0026740E">
      <w:pPr>
        <w:autoSpaceDE w:val="0"/>
        <w:autoSpaceDN w:val="0"/>
        <w:adjustRightInd w:val="0"/>
        <w:spacing w:after="0" w:line="240" w:lineRule="auto"/>
        <w:jc w:val="left"/>
        <w:rPr>
          <w:rFonts w:ascii="Times New Roman" w:hAnsi="Times New Roman" w:cs="Times New Roman"/>
          <w:sz w:val="24"/>
          <w:szCs w:val="24"/>
          <w:lang w:val="en-US"/>
        </w:rPr>
      </w:pPr>
    </w:p>
    <w:p w14:paraId="0628A368" w14:textId="6F162C62" w:rsidR="0026740E" w:rsidRPr="00105EFA" w:rsidRDefault="0026740E" w:rsidP="0026740E">
      <w:pPr>
        <w:rPr>
          <w:rFonts w:ascii="Times New Roman" w:hAnsi="Times New Roman" w:cs="Times New Roman"/>
          <w:sz w:val="24"/>
          <w:szCs w:val="24"/>
        </w:rPr>
      </w:pPr>
      <w:r w:rsidRPr="00105EFA">
        <w:rPr>
          <w:rFonts w:ascii="Times New Roman" w:hAnsi="Times New Roman" w:cs="Times New Roman"/>
          <w:sz w:val="24"/>
          <w:szCs w:val="24"/>
          <w:lang w:val="en-US"/>
        </w:rPr>
        <w:t xml:space="preserve">Drag-and-drop capabilities, editing for question </w:t>
      </w:r>
      <w:proofErr w:type="spellStart"/>
      <w:r w:rsidRPr="00105EFA">
        <w:rPr>
          <w:rFonts w:ascii="Times New Roman" w:hAnsi="Times New Roman" w:cs="Times New Roman"/>
          <w:sz w:val="24"/>
          <w:szCs w:val="24"/>
          <w:lang w:val="en-US"/>
        </w:rPr>
        <w:t>customisation</w:t>
      </w:r>
      <w:proofErr w:type="spellEnd"/>
      <w:r w:rsidRPr="00105EFA">
        <w:rPr>
          <w:rFonts w:ascii="Times New Roman" w:hAnsi="Times New Roman" w:cs="Times New Roman"/>
          <w:sz w:val="24"/>
          <w:szCs w:val="24"/>
          <w:lang w:val="en-US"/>
        </w:rPr>
        <w:t>, and interactive data visualization tools for in-depth analysis are examples of interaction types. In order to improve users' overall experience, the platform also incorporates real-time notifications and user-friendly tooltips to direct users through the survey production process.</w:t>
      </w:r>
    </w:p>
    <w:p w14:paraId="184B093A" w14:textId="77777777" w:rsidR="00AA4581" w:rsidRDefault="00AA4581" w:rsidP="00A52A6C">
      <w:pPr>
        <w:autoSpaceDE w:val="0"/>
        <w:autoSpaceDN w:val="0"/>
        <w:adjustRightInd w:val="0"/>
        <w:spacing w:after="0" w:line="240" w:lineRule="auto"/>
        <w:rPr>
          <w:rFonts w:ascii="Times New Roman" w:hAnsi="Times New Roman" w:cs="Times New Roman"/>
          <w:sz w:val="24"/>
          <w:szCs w:val="24"/>
          <w:lang w:val="en-US"/>
        </w:rPr>
      </w:pPr>
    </w:p>
    <w:p w14:paraId="6C5B14CC" w14:textId="742ECF72" w:rsidR="007D5DD9" w:rsidRPr="007D5DD9" w:rsidRDefault="007D5DD9" w:rsidP="007D5DD9">
      <w:pPr>
        <w:pStyle w:val="Heading1"/>
        <w:rPr>
          <w:rFonts w:ascii="Times New Roman" w:hAnsi="Times New Roman" w:cs="Times New Roman"/>
          <w:b/>
          <w:bCs/>
          <w:u w:val="single"/>
        </w:rPr>
      </w:pPr>
      <w:bookmarkStart w:id="5" w:name="_Toc147836681"/>
      <w:r w:rsidRPr="007D5DD9">
        <w:rPr>
          <w:rFonts w:ascii="Times New Roman" w:hAnsi="Times New Roman" w:cs="Times New Roman"/>
          <w:b/>
          <w:bCs/>
          <w:u w:val="single"/>
        </w:rPr>
        <w:lastRenderedPageBreak/>
        <w:t>Data Gathering</w:t>
      </w:r>
      <w:bookmarkEnd w:id="5"/>
    </w:p>
    <w:p w14:paraId="50B555DB" w14:textId="77777777" w:rsidR="00AA4581" w:rsidRDefault="00AA4581" w:rsidP="00A52A6C">
      <w:pPr>
        <w:autoSpaceDE w:val="0"/>
        <w:autoSpaceDN w:val="0"/>
        <w:adjustRightInd w:val="0"/>
        <w:spacing w:after="0" w:line="240" w:lineRule="auto"/>
        <w:rPr>
          <w:rFonts w:ascii="Times New Roman" w:hAnsi="Times New Roman" w:cs="Times New Roman"/>
          <w:sz w:val="24"/>
          <w:szCs w:val="24"/>
          <w:lang w:val="en-US"/>
        </w:rPr>
      </w:pPr>
    </w:p>
    <w:p w14:paraId="6B35F6B9" w14:textId="77777777" w:rsidR="00AA4581" w:rsidRDefault="00AA4581" w:rsidP="00A52A6C">
      <w:pPr>
        <w:autoSpaceDE w:val="0"/>
        <w:autoSpaceDN w:val="0"/>
        <w:adjustRightInd w:val="0"/>
        <w:spacing w:after="0" w:line="240" w:lineRule="auto"/>
        <w:rPr>
          <w:rFonts w:ascii="Times New Roman" w:hAnsi="Times New Roman" w:cs="Times New Roman"/>
          <w:sz w:val="24"/>
          <w:szCs w:val="24"/>
          <w:lang w:val="en-US"/>
        </w:rPr>
      </w:pPr>
    </w:p>
    <w:p w14:paraId="1248A9AC" w14:textId="77777777" w:rsidR="00AA4581" w:rsidRDefault="00AA4581" w:rsidP="00A52A6C">
      <w:pPr>
        <w:autoSpaceDE w:val="0"/>
        <w:autoSpaceDN w:val="0"/>
        <w:adjustRightInd w:val="0"/>
        <w:spacing w:after="0" w:line="240" w:lineRule="auto"/>
        <w:rPr>
          <w:rFonts w:ascii="Times New Roman" w:hAnsi="Times New Roman" w:cs="Times New Roman"/>
          <w:sz w:val="24"/>
          <w:szCs w:val="24"/>
          <w:lang w:val="en-US"/>
        </w:rPr>
      </w:pPr>
    </w:p>
    <w:p w14:paraId="2C56E0DE" w14:textId="0F59F4F7" w:rsidR="004A43B8" w:rsidRDefault="00404534" w:rsidP="00A52A6C">
      <w:pPr>
        <w:autoSpaceDE w:val="0"/>
        <w:autoSpaceDN w:val="0"/>
        <w:adjustRightInd w:val="0"/>
        <w:spacing w:after="0" w:line="240" w:lineRule="auto"/>
        <w:rPr>
          <w:rFonts w:ascii="Times New Roman" w:hAnsi="Times New Roman" w:cs="Times New Roman"/>
          <w:sz w:val="24"/>
          <w:szCs w:val="24"/>
          <w:lang w:val="en-US"/>
        </w:rPr>
      </w:pPr>
      <w:r w:rsidRPr="00404534">
        <w:rPr>
          <w:rFonts w:ascii="Times New Roman" w:hAnsi="Times New Roman" w:cs="Times New Roman"/>
          <w:b/>
          <w:bCs/>
          <w:sz w:val="24"/>
          <w:szCs w:val="24"/>
          <w:lang w:val="en-US"/>
        </w:rPr>
        <w:t>Goals of Data Gathering:</w:t>
      </w:r>
      <w:r>
        <w:rPr>
          <w:rFonts w:ascii="Times New Roman" w:hAnsi="Times New Roman" w:cs="Times New Roman"/>
          <w:b/>
          <w:bCs/>
          <w:sz w:val="24"/>
          <w:szCs w:val="24"/>
          <w:lang w:val="en-US"/>
        </w:rPr>
        <w:t xml:space="preserve"> </w:t>
      </w:r>
      <w:r w:rsidR="00781168" w:rsidRPr="00781168">
        <w:rPr>
          <w:rFonts w:ascii="Times New Roman" w:hAnsi="Times New Roman" w:cs="Times New Roman"/>
          <w:sz w:val="24"/>
          <w:szCs w:val="24"/>
          <w:lang w:val="en-US"/>
        </w:rPr>
        <w:t xml:space="preserve">The main objective of our data collection is to fully comprehend the needs and preferences of our target users, who are those interested in using online survey systems. We want to learn about their current procedures, identify the key functionalities and features that they view as crucial, and find out what they think about the shortcomings and difficulties of the current survey tools. With the use of this information, we will be able to customize </w:t>
      </w:r>
      <w:proofErr w:type="spellStart"/>
      <w:r w:rsidR="00781168" w:rsidRPr="00781168">
        <w:rPr>
          <w:rFonts w:ascii="Times New Roman" w:hAnsi="Times New Roman" w:cs="Times New Roman"/>
          <w:sz w:val="24"/>
          <w:szCs w:val="24"/>
          <w:lang w:val="en-US"/>
        </w:rPr>
        <w:t>SurveyPro</w:t>
      </w:r>
      <w:proofErr w:type="spellEnd"/>
      <w:r w:rsidR="00781168" w:rsidRPr="00781168">
        <w:rPr>
          <w:rFonts w:ascii="Times New Roman" w:hAnsi="Times New Roman" w:cs="Times New Roman"/>
          <w:sz w:val="24"/>
          <w:szCs w:val="24"/>
          <w:lang w:val="en-US"/>
        </w:rPr>
        <w:t xml:space="preserve"> to better suit their unique requirements and preferences.</w:t>
      </w:r>
    </w:p>
    <w:p w14:paraId="09176566" w14:textId="6199C056" w:rsidR="00781168" w:rsidRDefault="00781168" w:rsidP="00A52A6C">
      <w:pPr>
        <w:autoSpaceDE w:val="0"/>
        <w:autoSpaceDN w:val="0"/>
        <w:adjustRightInd w:val="0"/>
        <w:spacing w:after="0" w:line="240" w:lineRule="auto"/>
        <w:rPr>
          <w:rFonts w:ascii="Times New Roman" w:hAnsi="Times New Roman" w:cs="Times New Roman"/>
          <w:sz w:val="24"/>
          <w:szCs w:val="24"/>
          <w:lang w:val="en-US"/>
        </w:rPr>
      </w:pPr>
    </w:p>
    <w:p w14:paraId="62748B9E" w14:textId="50238FBF" w:rsidR="00781168" w:rsidRPr="00781168" w:rsidRDefault="00781168" w:rsidP="00A52A6C">
      <w:pPr>
        <w:autoSpaceDE w:val="0"/>
        <w:autoSpaceDN w:val="0"/>
        <w:adjustRightInd w:val="0"/>
        <w:spacing w:after="0" w:line="240" w:lineRule="auto"/>
        <w:rPr>
          <w:rFonts w:ascii="Times New Roman" w:hAnsi="Times New Roman" w:cs="Times New Roman"/>
          <w:b/>
          <w:bCs/>
          <w:sz w:val="24"/>
          <w:szCs w:val="24"/>
          <w:lang w:val="en-US"/>
        </w:rPr>
      </w:pPr>
      <w:r w:rsidRPr="00781168">
        <w:rPr>
          <w:rFonts w:ascii="Times New Roman" w:hAnsi="Times New Roman" w:cs="Times New Roman"/>
          <w:b/>
          <w:bCs/>
          <w:sz w:val="24"/>
          <w:szCs w:val="24"/>
          <w:lang w:val="en-US"/>
        </w:rPr>
        <w:t>Identifying Participants:</w:t>
      </w:r>
      <w:r w:rsidRPr="00781168">
        <w:rPr>
          <w:rFonts w:ascii="Times New Roman" w:hAnsi="Times New Roman" w:cs="Times New Roman"/>
          <w:sz w:val="24"/>
          <w:szCs w:val="24"/>
          <w:lang w:val="en-US"/>
        </w:rPr>
        <w:t xml:space="preserve"> Participants who represent a wide range of people interested in online survey technologies will be chosen. Since they are our main target consumers, this will also include professionals, researchers, educators, and students.</w:t>
      </w:r>
    </w:p>
    <w:p w14:paraId="43619F22" w14:textId="7FA848C4" w:rsidR="00676E02" w:rsidRDefault="00676E02" w:rsidP="00022BB0">
      <w:pPr>
        <w:rPr>
          <w:rFonts w:ascii="AppleSystemUIFont" w:hAnsi="AppleSystemUIFont" w:cs="AppleSystemUIFont"/>
          <w:sz w:val="26"/>
          <w:szCs w:val="26"/>
          <w:lang w:val="en-US"/>
        </w:rPr>
      </w:pPr>
    </w:p>
    <w:p w14:paraId="33EF64CD" w14:textId="77777777" w:rsidR="00936C2F" w:rsidRPr="00936C2F" w:rsidRDefault="00781168" w:rsidP="00936C2F">
      <w:pPr>
        <w:autoSpaceDE w:val="0"/>
        <w:autoSpaceDN w:val="0"/>
        <w:adjustRightInd w:val="0"/>
        <w:spacing w:after="0" w:line="240" w:lineRule="auto"/>
        <w:jc w:val="left"/>
        <w:rPr>
          <w:rFonts w:ascii="Times New Roman" w:hAnsi="Times New Roman" w:cs="Times New Roman"/>
          <w:sz w:val="24"/>
          <w:szCs w:val="24"/>
          <w:lang w:val="en-US"/>
        </w:rPr>
      </w:pPr>
      <w:r w:rsidRPr="00936C2F">
        <w:rPr>
          <w:rFonts w:ascii="Times New Roman" w:hAnsi="Times New Roman" w:cs="Times New Roman"/>
          <w:b/>
          <w:bCs/>
          <w:sz w:val="24"/>
          <w:szCs w:val="24"/>
          <w:lang w:val="en-US"/>
        </w:rPr>
        <w:t>Chosen Data Gathering Technique(s) and Scripts/Questions:</w:t>
      </w:r>
      <w:r>
        <w:rPr>
          <w:rFonts w:ascii="AppleSystemUIFont" w:hAnsi="AppleSystemUIFont" w:cs="AppleSystemUIFont"/>
          <w:sz w:val="26"/>
          <w:szCs w:val="26"/>
          <w:lang w:val="en-US"/>
        </w:rPr>
        <w:t xml:space="preserve"> </w:t>
      </w:r>
      <w:r w:rsidR="00687600">
        <w:rPr>
          <w:rFonts w:ascii="AppleSystemUIFont" w:hAnsi="AppleSystemUIFont" w:cs="AppleSystemUIFont"/>
          <w:sz w:val="26"/>
          <w:szCs w:val="26"/>
          <w:lang w:val="en-US"/>
        </w:rPr>
        <w:t xml:space="preserve"> </w:t>
      </w:r>
      <w:r w:rsidR="00936C2F" w:rsidRPr="00936C2F">
        <w:rPr>
          <w:rFonts w:ascii="Times New Roman" w:hAnsi="Times New Roman" w:cs="Times New Roman"/>
          <w:sz w:val="24"/>
          <w:szCs w:val="24"/>
          <w:lang w:val="en-US"/>
        </w:rPr>
        <w:t>To get information from our target users, we plan to use both online surveys and in-person focus groups. While the in-person focus groups will provide us the ability to get qualitative data and learn more about the needs and preferences of our target users, the online surveys will be used to gather quantitative data.</w:t>
      </w:r>
    </w:p>
    <w:p w14:paraId="01FAE27F" w14:textId="77777777" w:rsidR="00936C2F" w:rsidRPr="00936C2F" w:rsidRDefault="00936C2F" w:rsidP="00936C2F">
      <w:pPr>
        <w:autoSpaceDE w:val="0"/>
        <w:autoSpaceDN w:val="0"/>
        <w:adjustRightInd w:val="0"/>
        <w:spacing w:after="0" w:line="240" w:lineRule="auto"/>
        <w:jc w:val="left"/>
        <w:rPr>
          <w:rFonts w:ascii="Times New Roman" w:hAnsi="Times New Roman" w:cs="Times New Roman"/>
          <w:sz w:val="24"/>
          <w:szCs w:val="24"/>
          <w:lang w:val="en-US"/>
        </w:rPr>
      </w:pPr>
    </w:p>
    <w:p w14:paraId="10CFC355" w14:textId="77777777" w:rsidR="00936C2F" w:rsidRPr="00936C2F" w:rsidRDefault="00936C2F" w:rsidP="00936C2F">
      <w:pPr>
        <w:autoSpaceDE w:val="0"/>
        <w:autoSpaceDN w:val="0"/>
        <w:adjustRightInd w:val="0"/>
        <w:spacing w:after="0" w:line="240" w:lineRule="auto"/>
        <w:jc w:val="left"/>
        <w:rPr>
          <w:rFonts w:ascii="Times New Roman" w:hAnsi="Times New Roman" w:cs="Times New Roman"/>
          <w:sz w:val="24"/>
          <w:szCs w:val="24"/>
          <w:lang w:val="en-US"/>
        </w:rPr>
      </w:pPr>
      <w:r w:rsidRPr="00936C2F">
        <w:rPr>
          <w:rFonts w:ascii="Times New Roman" w:hAnsi="Times New Roman" w:cs="Times New Roman"/>
          <w:sz w:val="24"/>
          <w:szCs w:val="24"/>
          <w:lang w:val="en-US"/>
        </w:rPr>
        <w:t>The online survey will include both closed-ended and open-ended questions about topics including current experiences with online survey platforms, opinions on the significance of key features and functions, and suggestions on the potential downsides and problems with existing online survey websites.</w:t>
      </w:r>
    </w:p>
    <w:p w14:paraId="75FC90D8" w14:textId="7B5F093F" w:rsidR="00781168" w:rsidRDefault="00781168" w:rsidP="00022BB0">
      <w:pPr>
        <w:rPr>
          <w:rFonts w:ascii="AppleSystemUIFont" w:hAnsi="AppleSystemUIFont" w:cs="AppleSystemUIFont"/>
          <w:sz w:val="26"/>
          <w:szCs w:val="26"/>
          <w:lang w:val="en-US"/>
        </w:rPr>
      </w:pPr>
    </w:p>
    <w:p w14:paraId="07F2C2C1" w14:textId="08F5D597" w:rsidR="00DC0769" w:rsidRDefault="00DC0769" w:rsidP="00022BB0">
      <w:pPr>
        <w:rPr>
          <w:rFonts w:ascii="Times New Roman" w:hAnsi="Times New Roman" w:cs="Times New Roman"/>
          <w:sz w:val="24"/>
          <w:szCs w:val="24"/>
          <w:lang w:val="en-US"/>
        </w:rPr>
      </w:pPr>
      <w:r w:rsidRPr="00DC0769">
        <w:rPr>
          <w:rFonts w:ascii="Times New Roman" w:hAnsi="Times New Roman" w:cs="Times New Roman"/>
          <w:b/>
          <w:bCs/>
          <w:sz w:val="24"/>
          <w:szCs w:val="24"/>
          <w:lang w:val="en-US"/>
        </w:rPr>
        <w:t>Pilot Studies:</w:t>
      </w:r>
      <w:r w:rsidRPr="00DC0769">
        <w:rPr>
          <w:rFonts w:ascii="Times New Roman" w:hAnsi="Times New Roman" w:cs="Times New Roman"/>
          <w:sz w:val="24"/>
          <w:szCs w:val="24"/>
          <w:lang w:val="en-US"/>
        </w:rPr>
        <w:t xml:space="preserve"> We will run pilot studies with a limited number of participants before the main data gathering procedure to test our scripts, questions, and frameworks. This will enable us to improve our data collection methods and make sure they successfully capture the data we need.</w:t>
      </w:r>
    </w:p>
    <w:p w14:paraId="5A0FBB79" w14:textId="289804F3" w:rsidR="00DC0769" w:rsidRPr="00DC0769" w:rsidRDefault="00DC0769" w:rsidP="00022BB0">
      <w:pPr>
        <w:rPr>
          <w:rFonts w:ascii="Times New Roman" w:hAnsi="Times New Roman" w:cs="Times New Roman"/>
          <w:sz w:val="24"/>
          <w:szCs w:val="24"/>
          <w:lang w:val="en-US"/>
        </w:rPr>
      </w:pPr>
    </w:p>
    <w:p w14:paraId="164FBE7D" w14:textId="77777777" w:rsidR="00DC0769" w:rsidRPr="00D45E5B" w:rsidRDefault="00DC0769" w:rsidP="00DC0769">
      <w:pPr>
        <w:autoSpaceDE w:val="0"/>
        <w:autoSpaceDN w:val="0"/>
        <w:adjustRightInd w:val="0"/>
        <w:spacing w:after="0" w:line="240" w:lineRule="auto"/>
        <w:jc w:val="left"/>
        <w:rPr>
          <w:rFonts w:ascii="Times New Roman" w:hAnsi="Times New Roman" w:cs="Times New Roman"/>
          <w:sz w:val="24"/>
          <w:szCs w:val="24"/>
          <w:lang w:val="en-US"/>
        </w:rPr>
      </w:pPr>
      <w:r w:rsidRPr="00DC0769">
        <w:rPr>
          <w:rFonts w:ascii="Times New Roman" w:hAnsi="Times New Roman" w:cs="Times New Roman"/>
          <w:b/>
          <w:bCs/>
          <w:sz w:val="24"/>
          <w:szCs w:val="24"/>
          <w:lang w:val="en-US"/>
        </w:rPr>
        <w:t>Demographic Data and Targeting Data:</w:t>
      </w:r>
      <w:r w:rsidRPr="00DC0769">
        <w:rPr>
          <w:rFonts w:ascii="Times New Roman" w:hAnsi="Times New Roman" w:cs="Times New Roman"/>
          <w:sz w:val="24"/>
          <w:szCs w:val="24"/>
          <w:lang w:val="en-US"/>
        </w:rPr>
        <w:t xml:space="preserve"> </w:t>
      </w:r>
      <w:r w:rsidRPr="00D45E5B">
        <w:rPr>
          <w:rFonts w:ascii="Times New Roman" w:hAnsi="Times New Roman" w:cs="Times New Roman"/>
          <w:sz w:val="24"/>
          <w:szCs w:val="24"/>
          <w:lang w:val="en-US"/>
        </w:rPr>
        <w:t>We are going to gather demographic data from participants, such as gender, age range, educational attainment, and employment history, in addition to the main data collection. We can utilize this information to validate that our sample matches the demographics of our target users and to analyze the acquired data's demographics.</w:t>
      </w:r>
    </w:p>
    <w:p w14:paraId="0C4B90FD" w14:textId="77777777" w:rsidR="00DC0769" w:rsidRPr="00D45E5B" w:rsidRDefault="00DC0769" w:rsidP="00DC0769">
      <w:pPr>
        <w:autoSpaceDE w:val="0"/>
        <w:autoSpaceDN w:val="0"/>
        <w:adjustRightInd w:val="0"/>
        <w:spacing w:after="0" w:line="240" w:lineRule="auto"/>
        <w:jc w:val="left"/>
        <w:rPr>
          <w:rFonts w:ascii="Times New Roman" w:hAnsi="Times New Roman" w:cs="Times New Roman"/>
          <w:sz w:val="24"/>
          <w:szCs w:val="24"/>
          <w:lang w:val="en-US"/>
        </w:rPr>
      </w:pPr>
    </w:p>
    <w:p w14:paraId="6B0298A5" w14:textId="384AA682" w:rsidR="00DC0769" w:rsidRPr="00D45E5B" w:rsidRDefault="00DC0769" w:rsidP="00DC0769">
      <w:pPr>
        <w:rPr>
          <w:rFonts w:ascii="Times New Roman" w:hAnsi="Times New Roman" w:cs="Times New Roman"/>
          <w:sz w:val="24"/>
          <w:szCs w:val="24"/>
          <w:lang w:val="en-US"/>
        </w:rPr>
      </w:pPr>
      <w:r w:rsidRPr="00D45E5B">
        <w:rPr>
          <w:rFonts w:ascii="Times New Roman" w:hAnsi="Times New Roman" w:cs="Times New Roman"/>
          <w:sz w:val="24"/>
          <w:szCs w:val="24"/>
          <w:lang w:val="en-US"/>
        </w:rPr>
        <w:t>Additionally, we'll employ targeted data collection to connect with particular segments of our user base who share similar interests, such experts in particular industries or teachers with particular educational backgrounds.</w:t>
      </w:r>
    </w:p>
    <w:p w14:paraId="22E2ACE2" w14:textId="1A06678C" w:rsidR="00DC0769" w:rsidRPr="00D45E5B" w:rsidRDefault="000B75F7" w:rsidP="00DC0769">
      <w:pPr>
        <w:rPr>
          <w:rFonts w:ascii="Times New Roman" w:hAnsi="Times New Roman" w:cs="Times New Roman"/>
          <w:sz w:val="24"/>
          <w:szCs w:val="24"/>
          <w:lang w:val="en-US"/>
        </w:rPr>
      </w:pPr>
      <w:r w:rsidRPr="00D45E5B">
        <w:rPr>
          <w:rFonts w:ascii="Times New Roman" w:hAnsi="Times New Roman" w:cs="Times New Roman"/>
          <w:sz w:val="24"/>
          <w:szCs w:val="24"/>
          <w:lang w:val="en-US"/>
        </w:rPr>
        <w:t xml:space="preserve">Finally, by collecting comprehensive data, including both user requirements and demographic information, we intend to develop </w:t>
      </w:r>
      <w:proofErr w:type="spellStart"/>
      <w:r w:rsidRPr="00D45E5B">
        <w:rPr>
          <w:rFonts w:ascii="Times New Roman" w:hAnsi="Times New Roman" w:cs="Times New Roman"/>
          <w:sz w:val="24"/>
          <w:szCs w:val="24"/>
          <w:lang w:val="en-US"/>
        </w:rPr>
        <w:t>SurveyPro</w:t>
      </w:r>
      <w:proofErr w:type="spellEnd"/>
      <w:r w:rsidRPr="00D45E5B">
        <w:rPr>
          <w:rFonts w:ascii="Times New Roman" w:hAnsi="Times New Roman" w:cs="Times New Roman"/>
          <w:sz w:val="24"/>
          <w:szCs w:val="24"/>
          <w:lang w:val="en-US"/>
        </w:rPr>
        <w:t>, an efficient and user-centric online survey system, to meet the various needs of our target users.</w:t>
      </w:r>
    </w:p>
    <w:p w14:paraId="3839409D" w14:textId="681B40C3" w:rsidR="00EB648C" w:rsidRDefault="00EB648C" w:rsidP="00EB648C">
      <w:pPr>
        <w:pStyle w:val="Heading1"/>
        <w:rPr>
          <w:rFonts w:ascii="Times New Roman" w:hAnsi="Times New Roman" w:cs="Times New Roman"/>
          <w:b/>
          <w:bCs/>
        </w:rPr>
      </w:pPr>
      <w:bookmarkStart w:id="6" w:name="_Toc147836682"/>
      <w:r>
        <w:rPr>
          <w:rFonts w:ascii="Times New Roman" w:hAnsi="Times New Roman" w:cs="Times New Roman"/>
          <w:b/>
          <w:bCs/>
        </w:rPr>
        <w:lastRenderedPageBreak/>
        <w:t>Quantitative Analysis/ Qualitative Analysis</w:t>
      </w:r>
      <w:bookmarkEnd w:id="6"/>
    </w:p>
    <w:p w14:paraId="7890773E" w14:textId="77777777" w:rsidR="00EB648C" w:rsidRPr="00EB648C" w:rsidRDefault="00EB648C" w:rsidP="00EB648C"/>
    <w:p w14:paraId="06F31BB3" w14:textId="0E500D06" w:rsidR="00EB648C" w:rsidRDefault="00EB648C" w:rsidP="00EB648C">
      <w:r w:rsidRPr="00EB648C">
        <w:rPr>
          <w:noProof/>
        </w:rPr>
        <w:drawing>
          <wp:inline distT="0" distB="0" distL="0" distR="0" wp14:anchorId="6ADA4C5B" wp14:editId="27DD192B">
            <wp:extent cx="5943600" cy="66992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6699250"/>
                    </a:xfrm>
                    <a:prstGeom prst="rect">
                      <a:avLst/>
                    </a:prstGeom>
                  </pic:spPr>
                </pic:pic>
              </a:graphicData>
            </a:graphic>
          </wp:inline>
        </w:drawing>
      </w:r>
    </w:p>
    <w:p w14:paraId="301060D1" w14:textId="7F5F1042" w:rsidR="00DE26BE" w:rsidRDefault="00DE26BE" w:rsidP="00EB648C"/>
    <w:p w14:paraId="7CFFA81D" w14:textId="45B8F582" w:rsidR="00DE26BE" w:rsidRDefault="00DE26BE" w:rsidP="00EB648C"/>
    <w:p w14:paraId="46C2CF8E" w14:textId="54B75535" w:rsidR="00981703" w:rsidRDefault="00981703" w:rsidP="00EB648C">
      <w:r w:rsidRPr="00981703">
        <w:rPr>
          <w:noProof/>
        </w:rPr>
        <w:lastRenderedPageBreak/>
        <w:drawing>
          <wp:inline distT="0" distB="0" distL="0" distR="0" wp14:anchorId="7934EBEA" wp14:editId="29B2E965">
            <wp:extent cx="5943600" cy="6375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6375400"/>
                    </a:xfrm>
                    <a:prstGeom prst="rect">
                      <a:avLst/>
                    </a:prstGeom>
                  </pic:spPr>
                </pic:pic>
              </a:graphicData>
            </a:graphic>
          </wp:inline>
        </w:drawing>
      </w:r>
    </w:p>
    <w:p w14:paraId="184CB529" w14:textId="3CF9409B" w:rsidR="006F5BF3" w:rsidRDefault="006F5BF3" w:rsidP="00EB648C"/>
    <w:p w14:paraId="413041F1" w14:textId="01740B61" w:rsidR="006F5BF3" w:rsidRDefault="006F5BF3" w:rsidP="00EB648C">
      <w:r w:rsidRPr="006F5BF3">
        <w:rPr>
          <w:noProof/>
        </w:rPr>
        <w:lastRenderedPageBreak/>
        <w:drawing>
          <wp:inline distT="0" distB="0" distL="0" distR="0" wp14:anchorId="04261E13" wp14:editId="48B00FBC">
            <wp:extent cx="5943600" cy="6195060"/>
            <wp:effectExtent l="0" t="0" r="0" b="2540"/>
            <wp:docPr id="7" name="Picture 7"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survey&#10;&#10;Description automatically generated"/>
                    <pic:cNvPicPr/>
                  </pic:nvPicPr>
                  <pic:blipFill>
                    <a:blip r:embed="rId10"/>
                    <a:stretch>
                      <a:fillRect/>
                    </a:stretch>
                  </pic:blipFill>
                  <pic:spPr>
                    <a:xfrm>
                      <a:off x="0" y="0"/>
                      <a:ext cx="5943600" cy="6195060"/>
                    </a:xfrm>
                    <a:prstGeom prst="rect">
                      <a:avLst/>
                    </a:prstGeom>
                  </pic:spPr>
                </pic:pic>
              </a:graphicData>
            </a:graphic>
          </wp:inline>
        </w:drawing>
      </w:r>
    </w:p>
    <w:p w14:paraId="5BE54827" w14:textId="060DD7B0" w:rsidR="00D550FB" w:rsidRDefault="00D550FB" w:rsidP="00EB648C"/>
    <w:p w14:paraId="5C183FDF" w14:textId="0135C8C4" w:rsidR="00D550FB" w:rsidRDefault="00D550FB" w:rsidP="00EB648C">
      <w:r w:rsidRPr="00D550FB">
        <w:rPr>
          <w:noProof/>
        </w:rPr>
        <w:lastRenderedPageBreak/>
        <w:drawing>
          <wp:inline distT="0" distB="0" distL="0" distR="0" wp14:anchorId="0C99E914" wp14:editId="618D34F7">
            <wp:extent cx="5943600" cy="6278245"/>
            <wp:effectExtent l="0" t="0" r="0" b="0"/>
            <wp:docPr id="8" name="Picture 8"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survey&#10;&#10;Description automatically generated"/>
                    <pic:cNvPicPr/>
                  </pic:nvPicPr>
                  <pic:blipFill>
                    <a:blip r:embed="rId11"/>
                    <a:stretch>
                      <a:fillRect/>
                    </a:stretch>
                  </pic:blipFill>
                  <pic:spPr>
                    <a:xfrm>
                      <a:off x="0" y="0"/>
                      <a:ext cx="5943600" cy="6278245"/>
                    </a:xfrm>
                    <a:prstGeom prst="rect">
                      <a:avLst/>
                    </a:prstGeom>
                  </pic:spPr>
                </pic:pic>
              </a:graphicData>
            </a:graphic>
          </wp:inline>
        </w:drawing>
      </w:r>
    </w:p>
    <w:p w14:paraId="0763C34D" w14:textId="12D899A0" w:rsidR="00D550FB" w:rsidRDefault="00D2711A" w:rsidP="00EB648C">
      <w:r w:rsidRPr="00D2711A">
        <w:rPr>
          <w:noProof/>
        </w:rPr>
        <w:lastRenderedPageBreak/>
        <w:drawing>
          <wp:inline distT="0" distB="0" distL="0" distR="0" wp14:anchorId="5A93DC1E" wp14:editId="7DB7E4FC">
            <wp:extent cx="5943600" cy="54838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483860"/>
                    </a:xfrm>
                    <a:prstGeom prst="rect">
                      <a:avLst/>
                    </a:prstGeom>
                  </pic:spPr>
                </pic:pic>
              </a:graphicData>
            </a:graphic>
          </wp:inline>
        </w:drawing>
      </w:r>
    </w:p>
    <w:p w14:paraId="1A8A4F31" w14:textId="3B73A391" w:rsidR="00D2711A" w:rsidRDefault="008A1A70" w:rsidP="00EB648C">
      <w:r w:rsidRPr="008A1A70">
        <w:rPr>
          <w:noProof/>
        </w:rPr>
        <w:lastRenderedPageBreak/>
        <w:drawing>
          <wp:inline distT="0" distB="0" distL="0" distR="0" wp14:anchorId="3004B23A" wp14:editId="3AEBC0CC">
            <wp:extent cx="5943600" cy="62382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6238240"/>
                    </a:xfrm>
                    <a:prstGeom prst="rect">
                      <a:avLst/>
                    </a:prstGeom>
                  </pic:spPr>
                </pic:pic>
              </a:graphicData>
            </a:graphic>
          </wp:inline>
        </w:drawing>
      </w:r>
    </w:p>
    <w:p w14:paraId="5E56D015" w14:textId="7EE41D8C" w:rsidR="001532D8" w:rsidRDefault="001532D8" w:rsidP="00EB648C">
      <w:r w:rsidRPr="001532D8">
        <w:rPr>
          <w:noProof/>
        </w:rPr>
        <w:lastRenderedPageBreak/>
        <w:drawing>
          <wp:inline distT="0" distB="0" distL="0" distR="0" wp14:anchorId="7B074559" wp14:editId="7F21193F">
            <wp:extent cx="5943600" cy="58413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841365"/>
                    </a:xfrm>
                    <a:prstGeom prst="rect">
                      <a:avLst/>
                    </a:prstGeom>
                  </pic:spPr>
                </pic:pic>
              </a:graphicData>
            </a:graphic>
          </wp:inline>
        </w:drawing>
      </w:r>
    </w:p>
    <w:p w14:paraId="104E7BBF" w14:textId="578A62C9" w:rsidR="003E2119" w:rsidRDefault="003E2119" w:rsidP="00EB648C">
      <w:r w:rsidRPr="003E2119">
        <w:rPr>
          <w:noProof/>
        </w:rPr>
        <w:lastRenderedPageBreak/>
        <w:drawing>
          <wp:inline distT="0" distB="0" distL="0" distR="0" wp14:anchorId="7F40A7B7" wp14:editId="280072B4">
            <wp:extent cx="5943600" cy="63252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6325235"/>
                    </a:xfrm>
                    <a:prstGeom prst="rect">
                      <a:avLst/>
                    </a:prstGeom>
                  </pic:spPr>
                </pic:pic>
              </a:graphicData>
            </a:graphic>
          </wp:inline>
        </w:drawing>
      </w:r>
    </w:p>
    <w:p w14:paraId="72FCAA15" w14:textId="4F935D16" w:rsidR="00A223B4" w:rsidRDefault="00CF73DF" w:rsidP="00EB648C">
      <w:r w:rsidRPr="00CF73DF">
        <w:rPr>
          <w:noProof/>
        </w:rPr>
        <w:lastRenderedPageBreak/>
        <w:drawing>
          <wp:inline distT="0" distB="0" distL="0" distR="0" wp14:anchorId="5031B418" wp14:editId="5A2CBD7B">
            <wp:extent cx="5943600" cy="60115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6011545"/>
                    </a:xfrm>
                    <a:prstGeom prst="rect">
                      <a:avLst/>
                    </a:prstGeom>
                  </pic:spPr>
                </pic:pic>
              </a:graphicData>
            </a:graphic>
          </wp:inline>
        </w:drawing>
      </w:r>
    </w:p>
    <w:p w14:paraId="6366EC22" w14:textId="656A1687" w:rsidR="001D6C08" w:rsidRDefault="001D6C08" w:rsidP="00EB648C">
      <w:r w:rsidRPr="001D6C08">
        <w:rPr>
          <w:noProof/>
        </w:rPr>
        <w:lastRenderedPageBreak/>
        <w:drawing>
          <wp:inline distT="0" distB="0" distL="0" distR="0" wp14:anchorId="188EB9ED" wp14:editId="4B6179C5">
            <wp:extent cx="5943600" cy="64820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482080"/>
                    </a:xfrm>
                    <a:prstGeom prst="rect">
                      <a:avLst/>
                    </a:prstGeom>
                  </pic:spPr>
                </pic:pic>
              </a:graphicData>
            </a:graphic>
          </wp:inline>
        </w:drawing>
      </w:r>
    </w:p>
    <w:p w14:paraId="31EF179B" w14:textId="3482B6FD" w:rsidR="004F2F7C" w:rsidRDefault="004F2F7C" w:rsidP="00EB648C"/>
    <w:p w14:paraId="15B2DFF4" w14:textId="0A465787" w:rsidR="004F2F7C" w:rsidRDefault="004F2F7C" w:rsidP="00EB648C"/>
    <w:p w14:paraId="47989F3F" w14:textId="45221F7C" w:rsidR="004F2F7C" w:rsidRDefault="004F2F7C" w:rsidP="00EB648C"/>
    <w:p w14:paraId="491EAB97" w14:textId="38A9AE00" w:rsidR="004F2F7C" w:rsidRDefault="004F2F7C" w:rsidP="00EB648C"/>
    <w:p w14:paraId="60851049" w14:textId="77777777" w:rsidR="004F2F7C" w:rsidRDefault="004F2F7C" w:rsidP="00EB648C"/>
    <w:p w14:paraId="2F6D496F" w14:textId="11B63AA6" w:rsidR="004F2F7C" w:rsidRDefault="004F2F7C" w:rsidP="00EB648C">
      <w:r w:rsidRPr="004F2F7C">
        <w:rPr>
          <w:noProof/>
        </w:rPr>
        <w:lastRenderedPageBreak/>
        <w:drawing>
          <wp:inline distT="0" distB="0" distL="0" distR="0" wp14:anchorId="599D59FD" wp14:editId="6F39A685">
            <wp:extent cx="5943600" cy="6032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603250"/>
                    </a:xfrm>
                    <a:prstGeom prst="rect">
                      <a:avLst/>
                    </a:prstGeom>
                  </pic:spPr>
                </pic:pic>
              </a:graphicData>
            </a:graphic>
          </wp:inline>
        </w:drawing>
      </w:r>
    </w:p>
    <w:p w14:paraId="45E8938E" w14:textId="06718A87" w:rsidR="004F2F7C" w:rsidRDefault="004F2F7C" w:rsidP="00EB648C"/>
    <w:p w14:paraId="4A5EC87F" w14:textId="3C6E32CF" w:rsidR="00EA7F2A" w:rsidRDefault="004F2F7C" w:rsidP="00EB648C">
      <w:r w:rsidRPr="004F2F7C">
        <w:rPr>
          <w:noProof/>
        </w:rPr>
        <w:drawing>
          <wp:inline distT="0" distB="0" distL="0" distR="0" wp14:anchorId="1C080736" wp14:editId="7B0972B6">
            <wp:extent cx="5854700" cy="533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54700" cy="533400"/>
                    </a:xfrm>
                    <a:prstGeom prst="rect">
                      <a:avLst/>
                    </a:prstGeom>
                  </pic:spPr>
                </pic:pic>
              </a:graphicData>
            </a:graphic>
          </wp:inline>
        </w:drawing>
      </w:r>
    </w:p>
    <w:p w14:paraId="35BC50E9" w14:textId="6BCEBC00" w:rsidR="004F2F7C" w:rsidRDefault="004F2F7C" w:rsidP="00EB648C">
      <w:r>
        <w:t xml:space="preserve"> </w:t>
      </w:r>
      <w:r w:rsidRPr="004F2F7C">
        <w:rPr>
          <w:noProof/>
        </w:rPr>
        <w:drawing>
          <wp:inline distT="0" distB="0" distL="0" distR="0" wp14:anchorId="304DDC88" wp14:editId="3612224D">
            <wp:extent cx="5867400" cy="609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67400" cy="609600"/>
                    </a:xfrm>
                    <a:prstGeom prst="rect">
                      <a:avLst/>
                    </a:prstGeom>
                  </pic:spPr>
                </pic:pic>
              </a:graphicData>
            </a:graphic>
          </wp:inline>
        </w:drawing>
      </w:r>
    </w:p>
    <w:p w14:paraId="750F3306" w14:textId="77777777" w:rsidR="004F2F7C" w:rsidRDefault="004F2F7C" w:rsidP="00EB648C"/>
    <w:p w14:paraId="342206ED" w14:textId="77777777" w:rsidR="00DE26BE" w:rsidRPr="00EB648C" w:rsidRDefault="00DE26BE" w:rsidP="00EB648C"/>
    <w:p w14:paraId="540A1A16" w14:textId="0996C95F" w:rsidR="00A42D2D" w:rsidRDefault="00A42D2D" w:rsidP="00A42D2D">
      <w:pPr>
        <w:pStyle w:val="Heading1"/>
        <w:rPr>
          <w:rFonts w:ascii="Times New Roman" w:hAnsi="Times New Roman" w:cs="Times New Roman"/>
          <w:b/>
          <w:bCs/>
        </w:rPr>
      </w:pPr>
      <w:bookmarkStart w:id="7" w:name="_Toc147836683"/>
      <w:bookmarkStart w:id="8" w:name="OLE_LINK1"/>
      <w:r>
        <w:rPr>
          <w:rFonts w:ascii="Times New Roman" w:hAnsi="Times New Roman" w:cs="Times New Roman"/>
          <w:b/>
          <w:bCs/>
        </w:rPr>
        <w:t>Findings</w:t>
      </w:r>
      <w:bookmarkEnd w:id="7"/>
    </w:p>
    <w:bookmarkEnd w:id="8"/>
    <w:p w14:paraId="78B7F91B" w14:textId="44DC7878" w:rsidR="00DD2F4E" w:rsidRDefault="00DD2F4E" w:rsidP="00DD2F4E"/>
    <w:p w14:paraId="09CE3F4A" w14:textId="1999F014" w:rsidR="00DD2F4E" w:rsidRPr="00D45E5B" w:rsidRDefault="00DD2F4E" w:rsidP="00DD2F4E">
      <w:pPr>
        <w:autoSpaceDE w:val="0"/>
        <w:autoSpaceDN w:val="0"/>
        <w:adjustRightInd w:val="0"/>
        <w:spacing w:after="0" w:line="240" w:lineRule="auto"/>
        <w:jc w:val="left"/>
        <w:rPr>
          <w:rFonts w:ascii="Times New Roman" w:hAnsi="Times New Roman" w:cs="Times New Roman"/>
          <w:sz w:val="24"/>
          <w:szCs w:val="24"/>
          <w:lang w:val="en-US"/>
        </w:rPr>
      </w:pPr>
      <w:r w:rsidRPr="00D45E5B">
        <w:rPr>
          <w:rFonts w:ascii="Times New Roman" w:hAnsi="Times New Roman" w:cs="Times New Roman"/>
          <w:sz w:val="24"/>
          <w:szCs w:val="24"/>
          <w:lang w:val="en-US"/>
        </w:rPr>
        <w:t xml:space="preserve">About </w:t>
      </w:r>
      <w:r w:rsidR="00D45E5B" w:rsidRPr="00D45E5B">
        <w:rPr>
          <w:rFonts w:ascii="Times New Roman" w:hAnsi="Times New Roman" w:cs="Times New Roman"/>
          <w:sz w:val="24"/>
          <w:szCs w:val="24"/>
          <w:lang w:val="en-US"/>
        </w:rPr>
        <w:t>25 people</w:t>
      </w:r>
      <w:r w:rsidRPr="00D45E5B">
        <w:rPr>
          <w:rFonts w:ascii="Times New Roman" w:hAnsi="Times New Roman" w:cs="Times New Roman"/>
          <w:sz w:val="24"/>
          <w:szCs w:val="24"/>
          <w:lang w:val="en-US"/>
        </w:rPr>
        <w:t xml:space="preserve"> completed our surveys, and we collected data from them in order to learn more about user preferences and needs. We now have a stronger grasp of user demographics because of the analysis of user profiles and demographic survey responses, which enables us to assess and successfully meet their fundamental needs.</w:t>
      </w:r>
    </w:p>
    <w:p w14:paraId="485EA4D1" w14:textId="77777777" w:rsidR="00DD2F4E" w:rsidRPr="00D45E5B" w:rsidRDefault="00DD2F4E" w:rsidP="00DD2F4E">
      <w:pPr>
        <w:autoSpaceDE w:val="0"/>
        <w:autoSpaceDN w:val="0"/>
        <w:adjustRightInd w:val="0"/>
        <w:spacing w:after="0" w:line="240" w:lineRule="auto"/>
        <w:jc w:val="left"/>
        <w:rPr>
          <w:rFonts w:ascii="Times New Roman" w:hAnsi="Times New Roman" w:cs="Times New Roman"/>
          <w:sz w:val="24"/>
          <w:szCs w:val="24"/>
          <w:lang w:val="en-US"/>
        </w:rPr>
      </w:pPr>
    </w:p>
    <w:p w14:paraId="59067094" w14:textId="71E5C2D6" w:rsidR="00DD2F4E" w:rsidRPr="00D45E5B" w:rsidRDefault="00DD2F4E" w:rsidP="00DD2F4E">
      <w:pPr>
        <w:rPr>
          <w:rFonts w:ascii="Times New Roman" w:hAnsi="Times New Roman" w:cs="Times New Roman"/>
          <w:sz w:val="24"/>
          <w:szCs w:val="24"/>
        </w:rPr>
      </w:pPr>
      <w:r w:rsidRPr="00D45E5B">
        <w:rPr>
          <w:rFonts w:ascii="Times New Roman" w:hAnsi="Times New Roman" w:cs="Times New Roman"/>
          <w:sz w:val="24"/>
          <w:szCs w:val="24"/>
          <w:lang w:val="en-US"/>
        </w:rPr>
        <w:t xml:space="preserve">These results are crucial in assisting us in pinpointing our users' pain points and sources of dissatisfaction as well as prospective areas where </w:t>
      </w:r>
      <w:proofErr w:type="spellStart"/>
      <w:r w:rsidRPr="00D45E5B">
        <w:rPr>
          <w:rFonts w:ascii="Times New Roman" w:hAnsi="Times New Roman" w:cs="Times New Roman"/>
          <w:sz w:val="24"/>
          <w:szCs w:val="24"/>
          <w:lang w:val="en-US"/>
        </w:rPr>
        <w:t>SurveyPro's</w:t>
      </w:r>
      <w:proofErr w:type="spellEnd"/>
      <w:r w:rsidRPr="00D45E5B">
        <w:rPr>
          <w:rFonts w:ascii="Times New Roman" w:hAnsi="Times New Roman" w:cs="Times New Roman"/>
          <w:sz w:val="24"/>
          <w:szCs w:val="24"/>
          <w:lang w:val="en-US"/>
        </w:rPr>
        <w:t xml:space="preserve"> overall user experience could be improved. By utilizing this feedback, we can improve our platform to better meet the specific needs of our user base, resulting in a more gratifying and user-centric experience.</w:t>
      </w:r>
    </w:p>
    <w:p w14:paraId="4EDF0E9D" w14:textId="3F94C846" w:rsidR="00065EE2" w:rsidRDefault="00065EE2" w:rsidP="003961F7">
      <w:pPr>
        <w:rPr>
          <w:rFonts w:ascii="Times New Roman" w:hAnsi="Times New Roman" w:cs="Times New Roman"/>
          <w:b/>
          <w:bCs/>
          <w:sz w:val="32"/>
          <w:szCs w:val="32"/>
        </w:rPr>
      </w:pPr>
    </w:p>
    <w:p w14:paraId="49D3FF7E" w14:textId="64FD6B59" w:rsidR="00F1468B" w:rsidRDefault="00F1468B" w:rsidP="003961F7">
      <w:pPr>
        <w:rPr>
          <w:rFonts w:ascii="Times New Roman" w:hAnsi="Times New Roman" w:cs="Times New Roman"/>
          <w:b/>
          <w:bCs/>
          <w:sz w:val="32"/>
          <w:szCs w:val="32"/>
        </w:rPr>
      </w:pPr>
    </w:p>
    <w:p w14:paraId="690C28B8" w14:textId="1283108F" w:rsidR="00F1468B" w:rsidRDefault="00F1468B" w:rsidP="003961F7">
      <w:pPr>
        <w:rPr>
          <w:rFonts w:ascii="Times New Roman" w:hAnsi="Times New Roman" w:cs="Times New Roman"/>
          <w:b/>
          <w:bCs/>
          <w:sz w:val="32"/>
          <w:szCs w:val="32"/>
        </w:rPr>
      </w:pPr>
    </w:p>
    <w:p w14:paraId="491EFF23" w14:textId="452EBC9A" w:rsidR="00F1468B" w:rsidRDefault="00F1468B" w:rsidP="003961F7">
      <w:pPr>
        <w:rPr>
          <w:rFonts w:ascii="Times New Roman" w:hAnsi="Times New Roman" w:cs="Times New Roman"/>
          <w:b/>
          <w:bCs/>
          <w:sz w:val="32"/>
          <w:szCs w:val="32"/>
        </w:rPr>
      </w:pPr>
    </w:p>
    <w:p w14:paraId="2D064673" w14:textId="64C96FD5" w:rsidR="00F1468B" w:rsidRDefault="00F1468B" w:rsidP="003961F7">
      <w:pPr>
        <w:rPr>
          <w:rFonts w:ascii="Times New Roman" w:hAnsi="Times New Roman" w:cs="Times New Roman"/>
          <w:b/>
          <w:bCs/>
          <w:sz w:val="32"/>
          <w:szCs w:val="32"/>
        </w:rPr>
      </w:pPr>
    </w:p>
    <w:p w14:paraId="1ED43837" w14:textId="77777777" w:rsidR="00F1468B" w:rsidRDefault="00F1468B" w:rsidP="003961F7">
      <w:pPr>
        <w:rPr>
          <w:rFonts w:ascii="Times New Roman" w:hAnsi="Times New Roman" w:cs="Times New Roman"/>
          <w:b/>
          <w:bCs/>
          <w:sz w:val="32"/>
          <w:szCs w:val="32"/>
        </w:rPr>
      </w:pPr>
    </w:p>
    <w:p w14:paraId="11E4E8BF" w14:textId="6D15101A" w:rsidR="00F1468B" w:rsidRDefault="00F1468B" w:rsidP="00F1468B">
      <w:pPr>
        <w:pStyle w:val="Heading1"/>
        <w:rPr>
          <w:rFonts w:ascii="Times New Roman" w:hAnsi="Times New Roman" w:cs="Times New Roman"/>
          <w:b/>
          <w:bCs/>
        </w:rPr>
      </w:pPr>
      <w:bookmarkStart w:id="9" w:name="_Toc147836684"/>
      <w:r>
        <w:rPr>
          <w:rFonts w:ascii="Times New Roman" w:hAnsi="Times New Roman" w:cs="Times New Roman"/>
          <w:b/>
          <w:bCs/>
        </w:rPr>
        <w:lastRenderedPageBreak/>
        <w:t>Persona</w:t>
      </w:r>
      <w:bookmarkEnd w:id="9"/>
    </w:p>
    <w:p w14:paraId="44E7F669" w14:textId="77777777" w:rsidR="00F1468B" w:rsidRDefault="00F1468B" w:rsidP="003961F7">
      <w:pPr>
        <w:rPr>
          <w:rFonts w:ascii="Times New Roman" w:hAnsi="Times New Roman" w:cs="Times New Roman"/>
          <w:b/>
          <w:bCs/>
          <w:sz w:val="32"/>
          <w:szCs w:val="32"/>
        </w:rPr>
      </w:pPr>
    </w:p>
    <w:p w14:paraId="6617BF87" w14:textId="53BF6F08" w:rsidR="00676E02" w:rsidRDefault="00F1468B" w:rsidP="004F0619">
      <w:pPr>
        <w:rPr>
          <w:rFonts w:ascii="AppleSystemUIFont" w:hAnsi="AppleSystemUIFont" w:cs="AppleSystemUIFont"/>
          <w:sz w:val="26"/>
          <w:szCs w:val="26"/>
          <w:lang w:val="en-US"/>
        </w:rPr>
      </w:pPr>
      <w:r w:rsidRPr="00F1468B">
        <w:rPr>
          <w:rFonts w:ascii="AppleSystemUIFont" w:hAnsi="AppleSystemUIFont" w:cs="AppleSystemUIFont"/>
          <w:noProof/>
          <w:sz w:val="26"/>
          <w:szCs w:val="26"/>
          <w:lang w:val="en-US"/>
        </w:rPr>
        <w:drawing>
          <wp:inline distT="0" distB="0" distL="0" distR="0" wp14:anchorId="721362AA" wp14:editId="3DD56BC9">
            <wp:extent cx="5943600" cy="4131310"/>
            <wp:effectExtent l="0" t="0" r="0" b="0"/>
            <wp:docPr id="2" name="Picture 2" descr="A person smiling at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erson smiling at the camera&#10;&#10;Description automatically generated"/>
                    <pic:cNvPicPr/>
                  </pic:nvPicPr>
                  <pic:blipFill>
                    <a:blip r:embed="rId21"/>
                    <a:stretch>
                      <a:fillRect/>
                    </a:stretch>
                  </pic:blipFill>
                  <pic:spPr>
                    <a:xfrm>
                      <a:off x="0" y="0"/>
                      <a:ext cx="5943600" cy="4131310"/>
                    </a:xfrm>
                    <a:prstGeom prst="rect">
                      <a:avLst/>
                    </a:prstGeom>
                  </pic:spPr>
                </pic:pic>
              </a:graphicData>
            </a:graphic>
          </wp:inline>
        </w:drawing>
      </w:r>
    </w:p>
    <w:p w14:paraId="473DE69B" w14:textId="393604C8" w:rsidR="006541F2" w:rsidRPr="00CF5338" w:rsidRDefault="007D2E4E" w:rsidP="00CF5338">
      <w:pPr>
        <w:pStyle w:val="Heading1"/>
        <w:rPr>
          <w:rFonts w:ascii="Times New Roman" w:hAnsi="Times New Roman" w:cs="Times New Roman"/>
          <w:b/>
          <w:bCs/>
        </w:rPr>
      </w:pPr>
      <w:bookmarkStart w:id="10" w:name="_Toc147836685"/>
      <w:r>
        <w:rPr>
          <w:rFonts w:ascii="Times New Roman" w:hAnsi="Times New Roman" w:cs="Times New Roman"/>
          <w:b/>
          <w:bCs/>
        </w:rPr>
        <w:t>Scenario</w:t>
      </w:r>
      <w:bookmarkEnd w:id="10"/>
    </w:p>
    <w:p w14:paraId="71C3469A" w14:textId="77777777" w:rsidR="006541F2" w:rsidRDefault="006541F2" w:rsidP="009639DB">
      <w:pPr>
        <w:rPr>
          <w:rFonts w:ascii="Times New Roman" w:hAnsi="Times New Roman" w:cs="Times New Roman"/>
          <w:b/>
          <w:bCs/>
          <w:sz w:val="32"/>
          <w:szCs w:val="32"/>
        </w:rPr>
      </w:pPr>
    </w:p>
    <w:p w14:paraId="799E47A2" w14:textId="77777777" w:rsidR="009639DB" w:rsidRPr="009639DB" w:rsidRDefault="009639DB" w:rsidP="009639DB">
      <w:pPr>
        <w:autoSpaceDE w:val="0"/>
        <w:autoSpaceDN w:val="0"/>
        <w:adjustRightInd w:val="0"/>
        <w:spacing w:after="0" w:line="240" w:lineRule="auto"/>
        <w:rPr>
          <w:rFonts w:ascii="Times New Roman" w:hAnsi="Times New Roman" w:cs="Times New Roman"/>
          <w:sz w:val="24"/>
          <w:szCs w:val="24"/>
          <w:lang w:val="en-US"/>
        </w:rPr>
      </w:pPr>
      <w:r w:rsidRPr="009639DB">
        <w:rPr>
          <w:rFonts w:ascii="Times New Roman" w:hAnsi="Times New Roman" w:cs="Times New Roman"/>
          <w:sz w:val="24"/>
          <w:szCs w:val="24"/>
          <w:lang w:val="en-US"/>
        </w:rPr>
        <w:t xml:space="preserve">Jake is a university student who is interested in conducting research for a biology class project. When he visits the </w:t>
      </w:r>
      <w:proofErr w:type="spellStart"/>
      <w:r w:rsidRPr="009639DB">
        <w:rPr>
          <w:rFonts w:ascii="Times New Roman" w:hAnsi="Times New Roman" w:cs="Times New Roman"/>
          <w:sz w:val="24"/>
          <w:szCs w:val="24"/>
          <w:lang w:val="en-US"/>
        </w:rPr>
        <w:t>SurveyPro</w:t>
      </w:r>
      <w:proofErr w:type="spellEnd"/>
      <w:r w:rsidRPr="009639DB">
        <w:rPr>
          <w:rFonts w:ascii="Times New Roman" w:hAnsi="Times New Roman" w:cs="Times New Roman"/>
          <w:sz w:val="24"/>
          <w:szCs w:val="24"/>
          <w:lang w:val="en-US"/>
        </w:rPr>
        <w:t xml:space="preserve"> website, he discovers an extensive collection of survey templates covering many subjects, including biology. He chooses the biological study template and starts building his survey by including project-related questions.</w:t>
      </w:r>
    </w:p>
    <w:p w14:paraId="482F180C" w14:textId="77777777" w:rsidR="009639DB" w:rsidRPr="009639DB" w:rsidRDefault="009639DB" w:rsidP="009639DB">
      <w:pPr>
        <w:autoSpaceDE w:val="0"/>
        <w:autoSpaceDN w:val="0"/>
        <w:adjustRightInd w:val="0"/>
        <w:spacing w:after="0" w:line="240" w:lineRule="auto"/>
        <w:rPr>
          <w:rFonts w:ascii="Times New Roman" w:hAnsi="Times New Roman" w:cs="Times New Roman"/>
          <w:sz w:val="24"/>
          <w:szCs w:val="24"/>
          <w:lang w:val="en-US"/>
        </w:rPr>
      </w:pPr>
    </w:p>
    <w:p w14:paraId="16A84AE1" w14:textId="521E9E1A" w:rsidR="009639DB" w:rsidRPr="009639DB" w:rsidRDefault="009639DB" w:rsidP="009639DB">
      <w:pPr>
        <w:rPr>
          <w:rFonts w:ascii="Times New Roman" w:hAnsi="Times New Roman" w:cs="Times New Roman"/>
          <w:sz w:val="24"/>
          <w:szCs w:val="24"/>
          <w:lang w:val="en-US"/>
        </w:rPr>
      </w:pPr>
      <w:r w:rsidRPr="009639DB">
        <w:rPr>
          <w:rFonts w:ascii="Times New Roman" w:hAnsi="Times New Roman" w:cs="Times New Roman"/>
          <w:sz w:val="24"/>
          <w:szCs w:val="24"/>
          <w:lang w:val="en-US"/>
        </w:rPr>
        <w:t xml:space="preserve">Jake </w:t>
      </w:r>
      <w:r w:rsidR="00D37A99" w:rsidRPr="009639DB">
        <w:rPr>
          <w:rFonts w:ascii="Times New Roman" w:hAnsi="Times New Roman" w:cs="Times New Roman"/>
          <w:sz w:val="24"/>
          <w:szCs w:val="24"/>
          <w:lang w:val="en-US"/>
        </w:rPr>
        <w:t>discovers while</w:t>
      </w:r>
      <w:r w:rsidRPr="009639DB">
        <w:rPr>
          <w:rFonts w:ascii="Times New Roman" w:hAnsi="Times New Roman" w:cs="Times New Roman"/>
          <w:sz w:val="24"/>
          <w:szCs w:val="24"/>
          <w:lang w:val="en-US"/>
        </w:rPr>
        <w:t xml:space="preserve"> he's creating his survey that he needs more data from his classmates before he finalizes the survey. He chooses to put his survey on hold and save it for later. Later </w:t>
      </w:r>
      <w:proofErr w:type="gramStart"/>
      <w:r w:rsidRPr="009639DB">
        <w:rPr>
          <w:rFonts w:ascii="Times New Roman" w:hAnsi="Times New Roman" w:cs="Times New Roman"/>
          <w:sz w:val="24"/>
          <w:szCs w:val="24"/>
          <w:lang w:val="en-US"/>
        </w:rPr>
        <w:t>on</w:t>
      </w:r>
      <w:proofErr w:type="gramEnd"/>
      <w:r w:rsidRPr="009639DB">
        <w:rPr>
          <w:rFonts w:ascii="Times New Roman" w:hAnsi="Times New Roman" w:cs="Times New Roman"/>
          <w:sz w:val="24"/>
          <w:szCs w:val="24"/>
          <w:lang w:val="en-US"/>
        </w:rPr>
        <w:t xml:space="preserve"> that day, he goes back to the internet to finish editing his survey, and editing process continues normally.</w:t>
      </w:r>
    </w:p>
    <w:p w14:paraId="5B1D0378" w14:textId="77777777" w:rsidR="009639DB" w:rsidRPr="009639DB" w:rsidRDefault="009639DB" w:rsidP="009639DB">
      <w:pPr>
        <w:autoSpaceDE w:val="0"/>
        <w:autoSpaceDN w:val="0"/>
        <w:adjustRightInd w:val="0"/>
        <w:spacing w:after="0" w:line="240" w:lineRule="auto"/>
        <w:rPr>
          <w:rFonts w:ascii="Times New Roman" w:hAnsi="Times New Roman" w:cs="Times New Roman"/>
          <w:sz w:val="24"/>
          <w:szCs w:val="24"/>
          <w:lang w:val="en-US"/>
        </w:rPr>
      </w:pPr>
      <w:r w:rsidRPr="009639DB">
        <w:rPr>
          <w:rFonts w:ascii="Times New Roman" w:hAnsi="Times New Roman" w:cs="Times New Roman"/>
          <w:sz w:val="24"/>
          <w:szCs w:val="24"/>
          <w:lang w:val="en-US"/>
        </w:rPr>
        <w:t xml:space="preserve">Jake initiates his survey and delivers it to his classmates for feedback after he is satisfied with it. He eagerly awaits the results as the responses start to come in. He selects the "View Results" button </w:t>
      </w:r>
      <w:r w:rsidRPr="009639DB">
        <w:rPr>
          <w:rFonts w:ascii="Times New Roman" w:hAnsi="Times New Roman" w:cs="Times New Roman"/>
          <w:sz w:val="24"/>
          <w:szCs w:val="24"/>
          <w:lang w:val="en-US"/>
        </w:rPr>
        <w:lastRenderedPageBreak/>
        <w:t>after the survey's data has been collected, and he is presented with insightful explanations and data visualizations right away.</w:t>
      </w:r>
    </w:p>
    <w:p w14:paraId="031AEC70" w14:textId="77777777" w:rsidR="009639DB" w:rsidRPr="009639DB" w:rsidRDefault="009639DB" w:rsidP="009639DB">
      <w:pPr>
        <w:autoSpaceDE w:val="0"/>
        <w:autoSpaceDN w:val="0"/>
        <w:adjustRightInd w:val="0"/>
        <w:spacing w:after="0" w:line="240" w:lineRule="auto"/>
        <w:rPr>
          <w:rFonts w:ascii="Times New Roman" w:hAnsi="Times New Roman" w:cs="Times New Roman"/>
          <w:sz w:val="24"/>
          <w:szCs w:val="24"/>
          <w:lang w:val="en-US"/>
        </w:rPr>
      </w:pPr>
    </w:p>
    <w:p w14:paraId="0DC9A18C" w14:textId="48665175" w:rsidR="009639DB" w:rsidRPr="009639DB" w:rsidRDefault="009639DB" w:rsidP="009639DB">
      <w:pPr>
        <w:rPr>
          <w:rFonts w:ascii="Times New Roman" w:hAnsi="Times New Roman" w:cs="Times New Roman"/>
          <w:sz w:val="24"/>
          <w:szCs w:val="24"/>
          <w:lang w:val="en-US"/>
        </w:rPr>
      </w:pPr>
      <w:r w:rsidRPr="009639DB">
        <w:rPr>
          <w:rFonts w:ascii="Times New Roman" w:hAnsi="Times New Roman" w:cs="Times New Roman"/>
          <w:sz w:val="24"/>
          <w:szCs w:val="24"/>
          <w:lang w:val="en-US"/>
        </w:rPr>
        <w:t xml:space="preserve">Jake is pleased with his research's findings and is interested to see how they stack up against the work of his classmates. When he chooses the benchmarking option, he learns that, in terms of user engagement and response quality, the data from his project ranks in the top 10% of all surveys on </w:t>
      </w:r>
      <w:proofErr w:type="spellStart"/>
      <w:r w:rsidRPr="009639DB">
        <w:rPr>
          <w:rFonts w:ascii="Times New Roman" w:hAnsi="Times New Roman" w:cs="Times New Roman"/>
          <w:sz w:val="24"/>
          <w:szCs w:val="24"/>
          <w:lang w:val="en-US"/>
        </w:rPr>
        <w:t>SurveyPro</w:t>
      </w:r>
      <w:proofErr w:type="spellEnd"/>
      <w:r w:rsidRPr="009639DB">
        <w:rPr>
          <w:rFonts w:ascii="Times New Roman" w:hAnsi="Times New Roman" w:cs="Times New Roman"/>
          <w:sz w:val="24"/>
          <w:szCs w:val="24"/>
          <w:lang w:val="en-US"/>
        </w:rPr>
        <w:t xml:space="preserve"> about biology. His confidence soars as a result of this acknowledgment, which inspires him to keep improving academically.</w:t>
      </w:r>
    </w:p>
    <w:p w14:paraId="02581F6D" w14:textId="77777777" w:rsidR="009639DB" w:rsidRDefault="009639DB" w:rsidP="009639DB">
      <w:pPr>
        <w:autoSpaceDE w:val="0"/>
        <w:autoSpaceDN w:val="0"/>
        <w:adjustRightInd w:val="0"/>
        <w:spacing w:after="0" w:line="240" w:lineRule="auto"/>
        <w:rPr>
          <w:rFonts w:ascii="Times New Roman" w:hAnsi="Times New Roman" w:cs="Times New Roman"/>
          <w:sz w:val="24"/>
          <w:szCs w:val="24"/>
          <w:lang w:val="en-US"/>
        </w:rPr>
      </w:pPr>
    </w:p>
    <w:p w14:paraId="4CBD12CA" w14:textId="1BA9CFF7" w:rsidR="009639DB" w:rsidRDefault="009639DB" w:rsidP="009639DB">
      <w:pPr>
        <w:autoSpaceDE w:val="0"/>
        <w:autoSpaceDN w:val="0"/>
        <w:adjustRightInd w:val="0"/>
        <w:spacing w:after="0" w:line="240" w:lineRule="auto"/>
        <w:rPr>
          <w:rFonts w:ascii="Times New Roman" w:hAnsi="Times New Roman" w:cs="Times New Roman"/>
          <w:sz w:val="24"/>
          <w:szCs w:val="24"/>
          <w:lang w:val="en-US"/>
        </w:rPr>
      </w:pPr>
      <w:r w:rsidRPr="009639DB">
        <w:rPr>
          <w:rFonts w:ascii="Times New Roman" w:hAnsi="Times New Roman" w:cs="Times New Roman"/>
          <w:sz w:val="24"/>
          <w:szCs w:val="24"/>
          <w:lang w:val="en-US"/>
        </w:rPr>
        <w:t>Jake decides to share his accomplishments and inspire his peers to take part in next polls by</w:t>
      </w:r>
      <w:r>
        <w:rPr>
          <w:rFonts w:ascii="Times New Roman" w:hAnsi="Times New Roman" w:cs="Times New Roman"/>
          <w:sz w:val="24"/>
          <w:szCs w:val="24"/>
          <w:lang w:val="en-US"/>
        </w:rPr>
        <w:t xml:space="preserve"> posti</w:t>
      </w:r>
      <w:r w:rsidRPr="009639DB">
        <w:rPr>
          <w:rFonts w:ascii="Times New Roman" w:hAnsi="Times New Roman" w:cs="Times New Roman"/>
          <w:sz w:val="24"/>
          <w:szCs w:val="24"/>
          <w:lang w:val="en-US"/>
        </w:rPr>
        <w:t>ng a summary and analysis of his survey project on social media. In order to improve his </w:t>
      </w:r>
    </w:p>
    <w:p w14:paraId="25F69B48" w14:textId="77777777" w:rsidR="009639DB" w:rsidRDefault="009639DB" w:rsidP="009639DB">
      <w:pPr>
        <w:autoSpaceDE w:val="0"/>
        <w:autoSpaceDN w:val="0"/>
        <w:adjustRightInd w:val="0"/>
        <w:spacing w:after="0" w:line="240" w:lineRule="auto"/>
        <w:rPr>
          <w:rFonts w:ascii="Times New Roman" w:hAnsi="Times New Roman" w:cs="Times New Roman"/>
          <w:sz w:val="24"/>
          <w:szCs w:val="24"/>
          <w:lang w:val="en-US"/>
        </w:rPr>
      </w:pPr>
      <w:r w:rsidRPr="009639DB">
        <w:rPr>
          <w:rFonts w:ascii="Times New Roman" w:hAnsi="Times New Roman" w:cs="Times New Roman"/>
          <w:sz w:val="24"/>
          <w:szCs w:val="24"/>
          <w:lang w:val="en-US"/>
        </w:rPr>
        <w:t>research abilities and broaden his understanding of biology, he also decides to investigate </w:t>
      </w:r>
    </w:p>
    <w:p w14:paraId="612EBA9A" w14:textId="6862497E" w:rsidR="009639DB" w:rsidRDefault="009639DB" w:rsidP="009639DB">
      <w:pPr>
        <w:autoSpaceDE w:val="0"/>
        <w:autoSpaceDN w:val="0"/>
        <w:adjustRightInd w:val="0"/>
        <w:spacing w:after="0" w:line="240" w:lineRule="auto"/>
        <w:rPr>
          <w:rFonts w:ascii="Times New Roman" w:hAnsi="Times New Roman" w:cs="Times New Roman"/>
          <w:sz w:val="24"/>
          <w:szCs w:val="24"/>
          <w:lang w:val="en-US"/>
        </w:rPr>
      </w:pPr>
      <w:r w:rsidRPr="009639DB">
        <w:rPr>
          <w:rFonts w:ascii="Times New Roman" w:hAnsi="Times New Roman" w:cs="Times New Roman"/>
          <w:sz w:val="24"/>
          <w:szCs w:val="24"/>
          <w:lang w:val="en-US"/>
        </w:rPr>
        <w:t>additional survey templates on </w:t>
      </w:r>
      <w:proofErr w:type="spellStart"/>
      <w:r w:rsidRPr="009639DB">
        <w:rPr>
          <w:rFonts w:ascii="Times New Roman" w:hAnsi="Times New Roman" w:cs="Times New Roman"/>
          <w:sz w:val="24"/>
          <w:szCs w:val="24"/>
          <w:lang w:val="en-US"/>
        </w:rPr>
        <w:t>SurveyPro</w:t>
      </w:r>
      <w:proofErr w:type="spellEnd"/>
      <w:r w:rsidRPr="009639DB">
        <w:rPr>
          <w:rFonts w:ascii="Times New Roman" w:hAnsi="Times New Roman" w:cs="Times New Roman"/>
          <w:sz w:val="24"/>
          <w:szCs w:val="24"/>
          <w:lang w:val="en-US"/>
        </w:rPr>
        <w:t>.</w:t>
      </w:r>
    </w:p>
    <w:p w14:paraId="1DAA42A3" w14:textId="636E9C24" w:rsidR="007D2E4E" w:rsidRDefault="007D2E4E" w:rsidP="009639DB">
      <w:pPr>
        <w:autoSpaceDE w:val="0"/>
        <w:autoSpaceDN w:val="0"/>
        <w:adjustRightInd w:val="0"/>
        <w:spacing w:after="0" w:line="240" w:lineRule="auto"/>
        <w:rPr>
          <w:rFonts w:ascii="Times New Roman" w:hAnsi="Times New Roman" w:cs="Times New Roman"/>
          <w:sz w:val="24"/>
          <w:szCs w:val="24"/>
          <w:lang w:val="en-US"/>
        </w:rPr>
      </w:pPr>
    </w:p>
    <w:p w14:paraId="23297CB2" w14:textId="77777777" w:rsidR="009639DB" w:rsidRPr="009639DB" w:rsidRDefault="009639DB" w:rsidP="009639DB">
      <w:pPr>
        <w:rPr>
          <w:rFonts w:ascii="Times New Roman" w:hAnsi="Times New Roman" w:cs="Times New Roman"/>
          <w:b/>
          <w:bCs/>
          <w:sz w:val="24"/>
          <w:szCs w:val="24"/>
        </w:rPr>
      </w:pPr>
    </w:p>
    <w:p w14:paraId="396307B2" w14:textId="2FBFAD78" w:rsidR="00676E02" w:rsidRDefault="007D2E4E" w:rsidP="00CF5338">
      <w:pPr>
        <w:pStyle w:val="Heading1"/>
        <w:rPr>
          <w:rFonts w:ascii="Times New Roman" w:hAnsi="Times New Roman" w:cs="Times New Roman"/>
          <w:b/>
          <w:bCs/>
        </w:rPr>
      </w:pPr>
      <w:bookmarkStart w:id="11" w:name="_Toc147836686"/>
      <w:r>
        <w:rPr>
          <w:rFonts w:ascii="Times New Roman" w:hAnsi="Times New Roman" w:cs="Times New Roman"/>
          <w:b/>
          <w:bCs/>
        </w:rPr>
        <w:t>Use Case</w:t>
      </w:r>
      <w:r w:rsidR="00AB5BED">
        <w:rPr>
          <w:rFonts w:ascii="Times New Roman" w:hAnsi="Times New Roman" w:cs="Times New Roman"/>
          <w:b/>
          <w:bCs/>
        </w:rPr>
        <w:t xml:space="preserve"> for </w:t>
      </w:r>
      <w:proofErr w:type="spellStart"/>
      <w:r>
        <w:rPr>
          <w:rFonts w:ascii="Times New Roman" w:hAnsi="Times New Roman" w:cs="Times New Roman"/>
          <w:b/>
          <w:bCs/>
        </w:rPr>
        <w:t>SurveyPro</w:t>
      </w:r>
      <w:bookmarkEnd w:id="11"/>
      <w:proofErr w:type="spellEnd"/>
    </w:p>
    <w:p w14:paraId="6F808DCC" w14:textId="42AAB9D0" w:rsidR="007D2E4E" w:rsidRPr="007D2E4E" w:rsidRDefault="007D2E4E" w:rsidP="007D2E4E"/>
    <w:tbl>
      <w:tblPr>
        <w:tblStyle w:val="TableGrid"/>
        <w:tblW w:w="0" w:type="auto"/>
        <w:tblLook w:val="04A0" w:firstRow="1" w:lastRow="0" w:firstColumn="1" w:lastColumn="0" w:noHBand="0" w:noVBand="1"/>
      </w:tblPr>
      <w:tblGrid>
        <w:gridCol w:w="4675"/>
        <w:gridCol w:w="4675"/>
      </w:tblGrid>
      <w:tr w:rsidR="006D66FF" w14:paraId="2DCD85F8" w14:textId="77777777" w:rsidTr="006D66FF">
        <w:tc>
          <w:tcPr>
            <w:tcW w:w="4675" w:type="dxa"/>
          </w:tcPr>
          <w:p w14:paraId="343F8362" w14:textId="3FDC08F2" w:rsidR="006D66FF" w:rsidRDefault="006D66FF" w:rsidP="00514852">
            <w:pPr>
              <w:rPr>
                <w:rFonts w:ascii="Times New Roman" w:hAnsi="Times New Roman" w:cs="Times New Roman"/>
                <w:b/>
                <w:bCs/>
                <w:sz w:val="32"/>
                <w:szCs w:val="32"/>
              </w:rPr>
            </w:pPr>
            <w:r w:rsidRPr="000C66F5">
              <w:rPr>
                <w:rFonts w:ascii="Times New Roman" w:hAnsi="Times New Roman" w:cs="Times New Roman"/>
                <w:b/>
                <w:bCs/>
                <w:sz w:val="24"/>
                <w:szCs w:val="24"/>
                <w:lang w:val="en-US"/>
              </w:rPr>
              <w:t>Use Case Name:</w:t>
            </w:r>
          </w:p>
        </w:tc>
        <w:tc>
          <w:tcPr>
            <w:tcW w:w="4675" w:type="dxa"/>
          </w:tcPr>
          <w:p w14:paraId="0207E155" w14:textId="77777777" w:rsidR="006D66FF" w:rsidRPr="006D66FF" w:rsidRDefault="006D66FF" w:rsidP="006D66FF">
            <w:pPr>
              <w:autoSpaceDE w:val="0"/>
              <w:autoSpaceDN w:val="0"/>
              <w:adjustRightInd w:val="0"/>
              <w:rPr>
                <w:rFonts w:ascii="Times New Roman" w:hAnsi="Times New Roman" w:cs="Times New Roman"/>
                <w:sz w:val="24"/>
                <w:szCs w:val="24"/>
                <w:lang w:val="en-US"/>
              </w:rPr>
            </w:pPr>
            <w:r w:rsidRPr="006D66FF">
              <w:rPr>
                <w:rFonts w:ascii="Times New Roman" w:hAnsi="Times New Roman" w:cs="Times New Roman"/>
                <w:sz w:val="24"/>
                <w:szCs w:val="24"/>
                <w:lang w:val="en-US"/>
              </w:rPr>
              <w:t xml:space="preserve">Conducting and Sharing </w:t>
            </w:r>
            <w:proofErr w:type="gramStart"/>
            <w:r w:rsidRPr="006D66FF">
              <w:rPr>
                <w:rFonts w:ascii="Times New Roman" w:hAnsi="Times New Roman" w:cs="Times New Roman"/>
                <w:sz w:val="24"/>
                <w:szCs w:val="24"/>
                <w:lang w:val="en-US"/>
              </w:rPr>
              <w:t>A</w:t>
            </w:r>
            <w:proofErr w:type="gramEnd"/>
            <w:r w:rsidRPr="006D66FF">
              <w:rPr>
                <w:rFonts w:ascii="Times New Roman" w:hAnsi="Times New Roman" w:cs="Times New Roman"/>
                <w:sz w:val="24"/>
                <w:szCs w:val="24"/>
                <w:lang w:val="en-US"/>
              </w:rPr>
              <w:t xml:space="preserve"> Survey</w:t>
            </w:r>
          </w:p>
          <w:p w14:paraId="03A00ADE" w14:textId="77777777" w:rsidR="006D66FF" w:rsidRPr="006D66FF" w:rsidRDefault="006D66FF" w:rsidP="00514852">
            <w:pPr>
              <w:rPr>
                <w:rFonts w:ascii="Times New Roman" w:hAnsi="Times New Roman" w:cs="Times New Roman"/>
                <w:b/>
                <w:bCs/>
                <w:sz w:val="24"/>
                <w:szCs w:val="24"/>
              </w:rPr>
            </w:pPr>
          </w:p>
        </w:tc>
      </w:tr>
      <w:tr w:rsidR="006D66FF" w14:paraId="6CC9F7AE" w14:textId="77777777" w:rsidTr="006D66FF">
        <w:tc>
          <w:tcPr>
            <w:tcW w:w="4675" w:type="dxa"/>
          </w:tcPr>
          <w:p w14:paraId="40995216" w14:textId="2E19E35B" w:rsidR="006D66FF" w:rsidRPr="006D66FF" w:rsidRDefault="006D66FF" w:rsidP="00514852">
            <w:pPr>
              <w:rPr>
                <w:rFonts w:ascii="Times New Roman" w:hAnsi="Times New Roman" w:cs="Times New Roman"/>
                <w:b/>
                <w:bCs/>
                <w:sz w:val="32"/>
                <w:szCs w:val="32"/>
              </w:rPr>
            </w:pPr>
            <w:r w:rsidRPr="006D66FF">
              <w:rPr>
                <w:rFonts w:ascii="Times New Roman" w:hAnsi="Times New Roman" w:cs="Times New Roman"/>
                <w:b/>
                <w:bCs/>
                <w:sz w:val="24"/>
                <w:szCs w:val="24"/>
                <w:lang w:val="en-US"/>
              </w:rPr>
              <w:t>Use Case Number:</w:t>
            </w:r>
          </w:p>
        </w:tc>
        <w:tc>
          <w:tcPr>
            <w:tcW w:w="4675" w:type="dxa"/>
          </w:tcPr>
          <w:p w14:paraId="03CE9C05" w14:textId="77777777" w:rsidR="006D66FF" w:rsidRPr="006D66FF" w:rsidRDefault="006D66FF" w:rsidP="006D66FF">
            <w:pPr>
              <w:autoSpaceDE w:val="0"/>
              <w:autoSpaceDN w:val="0"/>
              <w:adjustRightInd w:val="0"/>
              <w:rPr>
                <w:rFonts w:ascii="Times New Roman" w:hAnsi="Times New Roman" w:cs="Times New Roman"/>
                <w:sz w:val="24"/>
                <w:szCs w:val="24"/>
                <w:lang w:val="en-US"/>
              </w:rPr>
            </w:pPr>
            <w:r w:rsidRPr="006D66FF">
              <w:rPr>
                <w:rFonts w:ascii="Times New Roman" w:hAnsi="Times New Roman" w:cs="Times New Roman"/>
                <w:sz w:val="24"/>
                <w:szCs w:val="24"/>
                <w:lang w:val="en-US"/>
              </w:rPr>
              <w:t>U01</w:t>
            </w:r>
          </w:p>
          <w:p w14:paraId="54EEEB69" w14:textId="77777777" w:rsidR="006D66FF" w:rsidRPr="006D66FF" w:rsidRDefault="006D66FF" w:rsidP="00514852">
            <w:pPr>
              <w:rPr>
                <w:rFonts w:ascii="Times New Roman" w:hAnsi="Times New Roman" w:cs="Times New Roman"/>
                <w:b/>
                <w:bCs/>
                <w:sz w:val="24"/>
                <w:szCs w:val="24"/>
              </w:rPr>
            </w:pPr>
          </w:p>
        </w:tc>
      </w:tr>
      <w:tr w:rsidR="006D66FF" w14:paraId="6FF8EB8F" w14:textId="77777777" w:rsidTr="006D66FF">
        <w:tc>
          <w:tcPr>
            <w:tcW w:w="4675" w:type="dxa"/>
          </w:tcPr>
          <w:p w14:paraId="1B2FB491" w14:textId="608E89D2" w:rsidR="006D66FF" w:rsidRDefault="006D66FF" w:rsidP="00514852">
            <w:pPr>
              <w:rPr>
                <w:rFonts w:ascii="Times New Roman" w:hAnsi="Times New Roman" w:cs="Times New Roman"/>
                <w:b/>
                <w:bCs/>
                <w:sz w:val="32"/>
                <w:szCs w:val="32"/>
              </w:rPr>
            </w:pPr>
            <w:r w:rsidRPr="000C66F5">
              <w:rPr>
                <w:rFonts w:ascii="Times New Roman" w:hAnsi="Times New Roman" w:cs="Times New Roman"/>
                <w:b/>
                <w:bCs/>
                <w:sz w:val="24"/>
                <w:szCs w:val="24"/>
                <w:lang w:val="en-US"/>
              </w:rPr>
              <w:t>Actors:</w:t>
            </w:r>
          </w:p>
        </w:tc>
        <w:tc>
          <w:tcPr>
            <w:tcW w:w="4675" w:type="dxa"/>
          </w:tcPr>
          <w:p w14:paraId="78618346" w14:textId="77777777" w:rsidR="006D66FF" w:rsidRPr="006D66FF" w:rsidRDefault="006D66FF" w:rsidP="006D66FF">
            <w:pPr>
              <w:pStyle w:val="ListParagraph"/>
              <w:numPr>
                <w:ilvl w:val="0"/>
                <w:numId w:val="16"/>
              </w:numPr>
              <w:autoSpaceDE w:val="0"/>
              <w:autoSpaceDN w:val="0"/>
              <w:adjustRightInd w:val="0"/>
              <w:rPr>
                <w:rFonts w:ascii="Times New Roman" w:hAnsi="Times New Roman" w:cs="Times New Roman"/>
                <w:sz w:val="24"/>
                <w:szCs w:val="24"/>
                <w:lang w:val="en-US"/>
              </w:rPr>
            </w:pPr>
            <w:r w:rsidRPr="006D66FF">
              <w:rPr>
                <w:rFonts w:ascii="Times New Roman" w:hAnsi="Times New Roman" w:cs="Times New Roman"/>
                <w:sz w:val="24"/>
                <w:szCs w:val="24"/>
                <w:lang w:val="en-US"/>
              </w:rPr>
              <w:t>Student (User)</w:t>
            </w:r>
          </w:p>
          <w:p w14:paraId="57B33E78" w14:textId="76E633E3" w:rsidR="006D66FF" w:rsidRPr="006D66FF" w:rsidRDefault="006D66FF" w:rsidP="006D66FF">
            <w:pPr>
              <w:pStyle w:val="ListParagraph"/>
              <w:numPr>
                <w:ilvl w:val="0"/>
                <w:numId w:val="16"/>
              </w:numPr>
              <w:autoSpaceDE w:val="0"/>
              <w:autoSpaceDN w:val="0"/>
              <w:adjustRightInd w:val="0"/>
              <w:rPr>
                <w:rFonts w:ascii="Times New Roman" w:hAnsi="Times New Roman" w:cs="Times New Roman"/>
                <w:sz w:val="24"/>
                <w:szCs w:val="24"/>
                <w:lang w:val="en-US"/>
              </w:rPr>
            </w:pPr>
            <w:proofErr w:type="spellStart"/>
            <w:r w:rsidRPr="006D66FF">
              <w:rPr>
                <w:rFonts w:ascii="Times New Roman" w:hAnsi="Times New Roman" w:cs="Times New Roman"/>
                <w:sz w:val="24"/>
                <w:szCs w:val="24"/>
                <w:lang w:val="en-US"/>
              </w:rPr>
              <w:t>SurveyPro</w:t>
            </w:r>
            <w:proofErr w:type="spellEnd"/>
            <w:r w:rsidRPr="006D66FF">
              <w:rPr>
                <w:rFonts w:ascii="Times New Roman" w:hAnsi="Times New Roman" w:cs="Times New Roman"/>
                <w:sz w:val="24"/>
                <w:szCs w:val="24"/>
                <w:lang w:val="en-US"/>
              </w:rPr>
              <w:t xml:space="preserve"> System</w:t>
            </w:r>
          </w:p>
          <w:p w14:paraId="102ED6F3" w14:textId="77777777" w:rsidR="006D66FF" w:rsidRPr="006D66FF" w:rsidRDefault="006D66FF" w:rsidP="00514852">
            <w:pPr>
              <w:rPr>
                <w:rFonts w:ascii="Times New Roman" w:hAnsi="Times New Roman" w:cs="Times New Roman"/>
                <w:b/>
                <w:bCs/>
                <w:sz w:val="24"/>
                <w:szCs w:val="24"/>
              </w:rPr>
            </w:pPr>
          </w:p>
        </w:tc>
      </w:tr>
      <w:tr w:rsidR="006D66FF" w14:paraId="55B44906" w14:textId="77777777" w:rsidTr="006D66FF">
        <w:tc>
          <w:tcPr>
            <w:tcW w:w="4675" w:type="dxa"/>
          </w:tcPr>
          <w:p w14:paraId="477335B1" w14:textId="77777777" w:rsidR="006D66FF" w:rsidRPr="000C66F5" w:rsidRDefault="006D66FF" w:rsidP="006D66FF">
            <w:pPr>
              <w:autoSpaceDE w:val="0"/>
              <w:autoSpaceDN w:val="0"/>
              <w:adjustRightInd w:val="0"/>
              <w:jc w:val="left"/>
              <w:rPr>
                <w:rFonts w:ascii="AppleSystemUIFont" w:hAnsi="AppleSystemUIFont" w:cs="AppleSystemUIFont"/>
                <w:b/>
                <w:bCs/>
                <w:sz w:val="26"/>
                <w:szCs w:val="26"/>
                <w:lang w:val="en-US"/>
              </w:rPr>
            </w:pPr>
            <w:r w:rsidRPr="000C66F5">
              <w:rPr>
                <w:rFonts w:ascii="Times New Roman" w:hAnsi="Times New Roman" w:cs="Times New Roman"/>
                <w:b/>
                <w:bCs/>
                <w:sz w:val="24"/>
                <w:szCs w:val="24"/>
                <w:lang w:val="en-US"/>
              </w:rPr>
              <w:t xml:space="preserve">Preconditions:  </w:t>
            </w:r>
          </w:p>
          <w:p w14:paraId="3B71D17F" w14:textId="77777777" w:rsidR="006D66FF" w:rsidRDefault="006D66FF" w:rsidP="00514852">
            <w:pPr>
              <w:rPr>
                <w:rFonts w:ascii="Times New Roman" w:hAnsi="Times New Roman" w:cs="Times New Roman"/>
                <w:b/>
                <w:bCs/>
                <w:sz w:val="32"/>
                <w:szCs w:val="32"/>
              </w:rPr>
            </w:pPr>
          </w:p>
        </w:tc>
        <w:tc>
          <w:tcPr>
            <w:tcW w:w="4675" w:type="dxa"/>
          </w:tcPr>
          <w:p w14:paraId="069DCBA2" w14:textId="77777777" w:rsidR="006D66FF" w:rsidRPr="006D66FF" w:rsidRDefault="006D66FF" w:rsidP="006D66FF">
            <w:pPr>
              <w:autoSpaceDE w:val="0"/>
              <w:autoSpaceDN w:val="0"/>
              <w:adjustRightInd w:val="0"/>
              <w:rPr>
                <w:rFonts w:ascii="Times New Roman" w:hAnsi="Times New Roman" w:cs="Times New Roman"/>
                <w:sz w:val="24"/>
                <w:szCs w:val="24"/>
                <w:lang w:val="en-US"/>
              </w:rPr>
            </w:pPr>
          </w:p>
          <w:p w14:paraId="6E99AF36" w14:textId="234D0C4C" w:rsidR="006D66FF" w:rsidRPr="006D66FF" w:rsidRDefault="006D66FF" w:rsidP="006D66FF">
            <w:pPr>
              <w:pStyle w:val="ListParagraph"/>
              <w:numPr>
                <w:ilvl w:val="0"/>
                <w:numId w:val="12"/>
              </w:numPr>
              <w:autoSpaceDE w:val="0"/>
              <w:autoSpaceDN w:val="0"/>
              <w:adjustRightInd w:val="0"/>
              <w:jc w:val="left"/>
              <w:rPr>
                <w:rFonts w:ascii="Times New Roman" w:hAnsi="Times New Roman" w:cs="Times New Roman"/>
                <w:sz w:val="24"/>
                <w:szCs w:val="24"/>
                <w:lang w:val="en-US"/>
              </w:rPr>
            </w:pPr>
            <w:r w:rsidRPr="006D66FF">
              <w:rPr>
                <w:rFonts w:ascii="Times New Roman" w:hAnsi="Times New Roman" w:cs="Times New Roman"/>
                <w:sz w:val="24"/>
                <w:szCs w:val="24"/>
                <w:lang w:val="en-US"/>
              </w:rPr>
              <w:t xml:space="preserve">The student is successfully logged into their </w:t>
            </w:r>
            <w:proofErr w:type="spellStart"/>
            <w:r w:rsidRPr="006D66FF">
              <w:rPr>
                <w:rFonts w:ascii="Times New Roman" w:hAnsi="Times New Roman" w:cs="Times New Roman"/>
                <w:sz w:val="24"/>
                <w:szCs w:val="24"/>
                <w:lang w:val="en-US"/>
              </w:rPr>
              <w:t>SurveyPro</w:t>
            </w:r>
            <w:proofErr w:type="spellEnd"/>
            <w:r w:rsidRPr="006D66FF">
              <w:rPr>
                <w:rFonts w:ascii="Times New Roman" w:hAnsi="Times New Roman" w:cs="Times New Roman"/>
                <w:sz w:val="24"/>
                <w:szCs w:val="24"/>
                <w:lang w:val="en-US"/>
              </w:rPr>
              <w:t xml:space="preserve"> account using valid credentials.</w:t>
            </w:r>
          </w:p>
          <w:p w14:paraId="5DDD928E" w14:textId="77777777" w:rsidR="006D66FF" w:rsidRPr="006D66FF" w:rsidRDefault="006D66FF" w:rsidP="006D66FF">
            <w:pPr>
              <w:pStyle w:val="ListParagraph"/>
              <w:autoSpaceDE w:val="0"/>
              <w:autoSpaceDN w:val="0"/>
              <w:adjustRightInd w:val="0"/>
              <w:jc w:val="left"/>
              <w:rPr>
                <w:rFonts w:ascii="Times New Roman" w:hAnsi="Times New Roman" w:cs="Times New Roman"/>
                <w:sz w:val="24"/>
                <w:szCs w:val="24"/>
                <w:lang w:val="en-US"/>
              </w:rPr>
            </w:pPr>
          </w:p>
          <w:p w14:paraId="18E39A25" w14:textId="184C2E5A" w:rsidR="006D66FF" w:rsidRPr="006D66FF" w:rsidRDefault="006D66FF" w:rsidP="006D66FF">
            <w:pPr>
              <w:pStyle w:val="ListParagraph"/>
              <w:numPr>
                <w:ilvl w:val="0"/>
                <w:numId w:val="12"/>
              </w:numPr>
              <w:autoSpaceDE w:val="0"/>
              <w:autoSpaceDN w:val="0"/>
              <w:adjustRightInd w:val="0"/>
              <w:rPr>
                <w:rFonts w:ascii="Times New Roman" w:hAnsi="Times New Roman" w:cs="Times New Roman"/>
                <w:sz w:val="24"/>
                <w:szCs w:val="24"/>
                <w:lang w:val="en-US"/>
              </w:rPr>
            </w:pPr>
            <w:r w:rsidRPr="006D66FF">
              <w:rPr>
                <w:rFonts w:ascii="Times New Roman" w:hAnsi="Times New Roman" w:cs="Times New Roman"/>
                <w:sz w:val="24"/>
                <w:szCs w:val="24"/>
                <w:lang w:val="en-US"/>
              </w:rPr>
              <w:t>The student has access to a survey template or has started creating a survey.</w:t>
            </w:r>
          </w:p>
          <w:p w14:paraId="3D9AE13A" w14:textId="77777777" w:rsidR="006D66FF" w:rsidRPr="006D66FF" w:rsidRDefault="006D66FF" w:rsidP="006D66FF">
            <w:pPr>
              <w:autoSpaceDE w:val="0"/>
              <w:autoSpaceDN w:val="0"/>
              <w:adjustRightInd w:val="0"/>
              <w:rPr>
                <w:rFonts w:ascii="Times New Roman" w:hAnsi="Times New Roman" w:cs="Times New Roman"/>
                <w:sz w:val="24"/>
                <w:szCs w:val="24"/>
                <w:lang w:val="en-US"/>
              </w:rPr>
            </w:pPr>
          </w:p>
          <w:p w14:paraId="6E9D4AD7" w14:textId="77777777" w:rsidR="006D66FF" w:rsidRPr="006D66FF" w:rsidRDefault="006D66FF" w:rsidP="006D66FF">
            <w:pPr>
              <w:pStyle w:val="ListParagraph"/>
              <w:numPr>
                <w:ilvl w:val="0"/>
                <w:numId w:val="12"/>
              </w:numPr>
              <w:autoSpaceDE w:val="0"/>
              <w:autoSpaceDN w:val="0"/>
              <w:adjustRightInd w:val="0"/>
              <w:rPr>
                <w:rFonts w:ascii="Times New Roman" w:hAnsi="Times New Roman" w:cs="Times New Roman"/>
                <w:sz w:val="24"/>
                <w:szCs w:val="24"/>
                <w:lang w:val="en-US"/>
              </w:rPr>
            </w:pPr>
            <w:r w:rsidRPr="006D66FF">
              <w:rPr>
                <w:rFonts w:ascii="Times New Roman" w:hAnsi="Times New Roman" w:cs="Times New Roman"/>
                <w:sz w:val="24"/>
                <w:szCs w:val="24"/>
                <w:lang w:val="en-US"/>
              </w:rPr>
              <w:t xml:space="preserve">The student has good internet connection and a compatible device to use </w:t>
            </w:r>
            <w:proofErr w:type="spellStart"/>
            <w:r w:rsidRPr="006D66FF">
              <w:rPr>
                <w:rFonts w:ascii="Times New Roman" w:hAnsi="Times New Roman" w:cs="Times New Roman"/>
                <w:sz w:val="24"/>
                <w:szCs w:val="24"/>
                <w:lang w:val="en-US"/>
              </w:rPr>
              <w:t>SurveyPro</w:t>
            </w:r>
            <w:proofErr w:type="spellEnd"/>
            <w:r w:rsidRPr="006D66FF">
              <w:rPr>
                <w:rFonts w:ascii="Times New Roman" w:hAnsi="Times New Roman" w:cs="Times New Roman"/>
                <w:sz w:val="24"/>
                <w:szCs w:val="24"/>
                <w:lang w:val="en-US"/>
              </w:rPr>
              <w:t>.</w:t>
            </w:r>
          </w:p>
          <w:p w14:paraId="187EDB6B" w14:textId="77777777" w:rsidR="006D66FF" w:rsidRPr="006D66FF" w:rsidRDefault="006D66FF" w:rsidP="00514852">
            <w:pPr>
              <w:rPr>
                <w:rFonts w:ascii="Times New Roman" w:hAnsi="Times New Roman" w:cs="Times New Roman"/>
                <w:b/>
                <w:bCs/>
                <w:sz w:val="24"/>
                <w:szCs w:val="24"/>
              </w:rPr>
            </w:pPr>
          </w:p>
        </w:tc>
      </w:tr>
      <w:tr w:rsidR="006D66FF" w14:paraId="3DAD860E" w14:textId="77777777" w:rsidTr="006D66FF">
        <w:tc>
          <w:tcPr>
            <w:tcW w:w="4675" w:type="dxa"/>
          </w:tcPr>
          <w:p w14:paraId="68E60811" w14:textId="77777777" w:rsidR="006D66FF" w:rsidRDefault="006D66FF" w:rsidP="006D66FF">
            <w:pPr>
              <w:autoSpaceDE w:val="0"/>
              <w:autoSpaceDN w:val="0"/>
              <w:adjustRightInd w:val="0"/>
              <w:rPr>
                <w:rFonts w:ascii="Times New Roman" w:hAnsi="Times New Roman" w:cs="Times New Roman"/>
                <w:b/>
                <w:bCs/>
                <w:sz w:val="24"/>
                <w:szCs w:val="24"/>
                <w:lang w:val="en-US"/>
              </w:rPr>
            </w:pPr>
            <w:r w:rsidRPr="000C66F5">
              <w:rPr>
                <w:rFonts w:ascii="Times New Roman" w:hAnsi="Times New Roman" w:cs="Times New Roman"/>
                <w:b/>
                <w:bCs/>
                <w:sz w:val="24"/>
                <w:szCs w:val="24"/>
                <w:lang w:val="en-US"/>
              </w:rPr>
              <w:t>Main Success Scenario:</w:t>
            </w:r>
            <w:r>
              <w:rPr>
                <w:rFonts w:ascii="Times New Roman" w:hAnsi="Times New Roman" w:cs="Times New Roman"/>
                <w:b/>
                <w:bCs/>
                <w:sz w:val="24"/>
                <w:szCs w:val="24"/>
                <w:lang w:val="en-US"/>
              </w:rPr>
              <w:t xml:space="preserve"> </w:t>
            </w:r>
          </w:p>
          <w:p w14:paraId="00624B04" w14:textId="77777777" w:rsidR="006D66FF" w:rsidRDefault="006D66FF" w:rsidP="00514852">
            <w:pPr>
              <w:rPr>
                <w:rFonts w:ascii="Times New Roman" w:hAnsi="Times New Roman" w:cs="Times New Roman"/>
                <w:b/>
                <w:bCs/>
                <w:sz w:val="32"/>
                <w:szCs w:val="32"/>
              </w:rPr>
            </w:pPr>
          </w:p>
        </w:tc>
        <w:tc>
          <w:tcPr>
            <w:tcW w:w="4675" w:type="dxa"/>
          </w:tcPr>
          <w:p w14:paraId="2024E094" w14:textId="77777777" w:rsidR="006D66FF" w:rsidRPr="006D66FF" w:rsidRDefault="006D66FF" w:rsidP="006D66FF">
            <w:pPr>
              <w:pStyle w:val="ListParagraph"/>
              <w:numPr>
                <w:ilvl w:val="0"/>
                <w:numId w:val="14"/>
              </w:numPr>
              <w:autoSpaceDE w:val="0"/>
              <w:autoSpaceDN w:val="0"/>
              <w:adjustRightInd w:val="0"/>
              <w:rPr>
                <w:rFonts w:ascii="Times New Roman" w:hAnsi="Times New Roman" w:cs="Times New Roman"/>
                <w:sz w:val="24"/>
                <w:szCs w:val="24"/>
                <w:lang w:val="en-US"/>
              </w:rPr>
            </w:pPr>
            <w:r w:rsidRPr="006D66FF">
              <w:rPr>
                <w:rFonts w:ascii="Times New Roman" w:hAnsi="Times New Roman" w:cs="Times New Roman"/>
                <w:sz w:val="24"/>
                <w:szCs w:val="24"/>
                <w:lang w:val="en-US"/>
              </w:rPr>
              <w:t xml:space="preserve">The student logs into their </w:t>
            </w:r>
            <w:proofErr w:type="spellStart"/>
            <w:r w:rsidRPr="006D66FF">
              <w:rPr>
                <w:rFonts w:ascii="Times New Roman" w:hAnsi="Times New Roman" w:cs="Times New Roman"/>
                <w:sz w:val="24"/>
                <w:szCs w:val="24"/>
                <w:lang w:val="en-US"/>
              </w:rPr>
              <w:t>SurveyPro</w:t>
            </w:r>
            <w:proofErr w:type="spellEnd"/>
            <w:r w:rsidRPr="006D66FF">
              <w:rPr>
                <w:rFonts w:ascii="Times New Roman" w:hAnsi="Times New Roman" w:cs="Times New Roman"/>
                <w:sz w:val="24"/>
                <w:szCs w:val="24"/>
                <w:lang w:val="en-US"/>
              </w:rPr>
              <w:t xml:space="preserve"> account.</w:t>
            </w:r>
          </w:p>
          <w:p w14:paraId="41C858FF" w14:textId="77777777" w:rsidR="006D66FF" w:rsidRPr="006D66FF" w:rsidRDefault="006D66FF" w:rsidP="006D66FF">
            <w:pPr>
              <w:autoSpaceDE w:val="0"/>
              <w:autoSpaceDN w:val="0"/>
              <w:adjustRightInd w:val="0"/>
              <w:rPr>
                <w:rFonts w:ascii="Times New Roman" w:hAnsi="Times New Roman" w:cs="Times New Roman"/>
                <w:sz w:val="24"/>
                <w:szCs w:val="24"/>
                <w:lang w:val="en-US"/>
              </w:rPr>
            </w:pPr>
          </w:p>
          <w:p w14:paraId="3E0AFBB3" w14:textId="77777777" w:rsidR="006D66FF" w:rsidRPr="006D66FF" w:rsidRDefault="006D66FF" w:rsidP="006D66FF">
            <w:pPr>
              <w:pStyle w:val="ListParagraph"/>
              <w:numPr>
                <w:ilvl w:val="0"/>
                <w:numId w:val="14"/>
              </w:numPr>
              <w:autoSpaceDE w:val="0"/>
              <w:autoSpaceDN w:val="0"/>
              <w:adjustRightInd w:val="0"/>
              <w:jc w:val="left"/>
              <w:rPr>
                <w:rFonts w:ascii="Times New Roman" w:hAnsi="Times New Roman" w:cs="Times New Roman"/>
                <w:sz w:val="24"/>
                <w:szCs w:val="24"/>
                <w:lang w:val="en-US"/>
              </w:rPr>
            </w:pPr>
            <w:r w:rsidRPr="006D66FF">
              <w:rPr>
                <w:rFonts w:ascii="Times New Roman" w:hAnsi="Times New Roman" w:cs="Times New Roman"/>
                <w:sz w:val="24"/>
                <w:szCs w:val="24"/>
                <w:lang w:val="en-US"/>
              </w:rPr>
              <w:lastRenderedPageBreak/>
              <w:t>The student chooses a survey from the list of available surveys to create or continue modifying.</w:t>
            </w:r>
          </w:p>
          <w:p w14:paraId="4666E814" w14:textId="77777777" w:rsidR="006D66FF" w:rsidRPr="006D66FF" w:rsidRDefault="006D66FF" w:rsidP="006D66FF">
            <w:pPr>
              <w:autoSpaceDE w:val="0"/>
              <w:autoSpaceDN w:val="0"/>
              <w:adjustRightInd w:val="0"/>
              <w:jc w:val="left"/>
              <w:rPr>
                <w:rFonts w:ascii="Times New Roman" w:hAnsi="Times New Roman" w:cs="Times New Roman"/>
                <w:sz w:val="24"/>
                <w:szCs w:val="24"/>
                <w:lang w:val="en-US"/>
              </w:rPr>
            </w:pPr>
          </w:p>
          <w:p w14:paraId="74E2303D" w14:textId="77777777" w:rsidR="006D66FF" w:rsidRPr="006D66FF" w:rsidRDefault="006D66FF" w:rsidP="006D66FF">
            <w:pPr>
              <w:pStyle w:val="ListParagraph"/>
              <w:numPr>
                <w:ilvl w:val="0"/>
                <w:numId w:val="14"/>
              </w:numPr>
              <w:autoSpaceDE w:val="0"/>
              <w:autoSpaceDN w:val="0"/>
              <w:adjustRightInd w:val="0"/>
              <w:jc w:val="left"/>
              <w:rPr>
                <w:rFonts w:ascii="Times New Roman" w:hAnsi="Times New Roman" w:cs="Times New Roman"/>
                <w:sz w:val="24"/>
                <w:szCs w:val="24"/>
                <w:lang w:val="en-US"/>
              </w:rPr>
            </w:pPr>
            <w:r w:rsidRPr="006D66FF">
              <w:rPr>
                <w:rFonts w:ascii="Times New Roman" w:hAnsi="Times New Roman" w:cs="Times New Roman"/>
                <w:sz w:val="24"/>
                <w:szCs w:val="24"/>
                <w:lang w:val="en-US"/>
              </w:rPr>
              <w:t>The student goes over the survey's guidelines and specifics, such as its goal, intended audience, and anticipated outcomes.</w:t>
            </w:r>
          </w:p>
          <w:p w14:paraId="2461805C" w14:textId="77777777" w:rsidR="006D66FF" w:rsidRPr="006D66FF" w:rsidRDefault="006D66FF" w:rsidP="006D66FF">
            <w:pPr>
              <w:autoSpaceDE w:val="0"/>
              <w:autoSpaceDN w:val="0"/>
              <w:adjustRightInd w:val="0"/>
              <w:jc w:val="left"/>
              <w:rPr>
                <w:rFonts w:ascii="Times New Roman" w:hAnsi="Times New Roman" w:cs="Times New Roman"/>
                <w:sz w:val="24"/>
                <w:szCs w:val="24"/>
                <w:lang w:val="en-US"/>
              </w:rPr>
            </w:pPr>
          </w:p>
          <w:p w14:paraId="4B8607FD" w14:textId="77777777" w:rsidR="006D66FF" w:rsidRPr="006D66FF" w:rsidRDefault="006D66FF" w:rsidP="006D66FF">
            <w:pPr>
              <w:pStyle w:val="ListParagraph"/>
              <w:numPr>
                <w:ilvl w:val="0"/>
                <w:numId w:val="14"/>
              </w:numPr>
              <w:autoSpaceDE w:val="0"/>
              <w:autoSpaceDN w:val="0"/>
              <w:adjustRightInd w:val="0"/>
              <w:jc w:val="left"/>
              <w:rPr>
                <w:rFonts w:ascii="Times New Roman" w:hAnsi="Times New Roman" w:cs="Times New Roman"/>
                <w:sz w:val="24"/>
                <w:szCs w:val="24"/>
                <w:lang w:val="en-US"/>
              </w:rPr>
            </w:pPr>
            <w:r w:rsidRPr="006D66FF">
              <w:rPr>
                <w:rFonts w:ascii="Times New Roman" w:hAnsi="Times New Roman" w:cs="Times New Roman"/>
                <w:sz w:val="24"/>
                <w:szCs w:val="24"/>
                <w:lang w:val="en-US"/>
              </w:rPr>
              <w:t>The student clicks "Start Survey" or "Continue Editing" to begin creating or revising the survey.</w:t>
            </w:r>
          </w:p>
          <w:p w14:paraId="6FED4215" w14:textId="77777777" w:rsidR="006D66FF" w:rsidRPr="006D66FF" w:rsidRDefault="006D66FF" w:rsidP="006D66FF">
            <w:pPr>
              <w:autoSpaceDE w:val="0"/>
              <w:autoSpaceDN w:val="0"/>
              <w:adjustRightInd w:val="0"/>
              <w:jc w:val="left"/>
              <w:rPr>
                <w:rFonts w:ascii="Times New Roman" w:hAnsi="Times New Roman" w:cs="Times New Roman"/>
                <w:sz w:val="24"/>
                <w:szCs w:val="24"/>
                <w:lang w:val="en-US"/>
              </w:rPr>
            </w:pPr>
          </w:p>
          <w:p w14:paraId="7C0D2346" w14:textId="77777777" w:rsidR="006D66FF" w:rsidRPr="006D66FF" w:rsidRDefault="006D66FF" w:rsidP="006D66FF">
            <w:pPr>
              <w:pStyle w:val="ListParagraph"/>
              <w:numPr>
                <w:ilvl w:val="0"/>
                <w:numId w:val="14"/>
              </w:numPr>
              <w:autoSpaceDE w:val="0"/>
              <w:autoSpaceDN w:val="0"/>
              <w:adjustRightInd w:val="0"/>
              <w:jc w:val="left"/>
              <w:rPr>
                <w:rFonts w:ascii="Times New Roman" w:hAnsi="Times New Roman" w:cs="Times New Roman"/>
                <w:sz w:val="24"/>
                <w:szCs w:val="24"/>
                <w:lang w:val="en-US"/>
              </w:rPr>
            </w:pPr>
            <w:r w:rsidRPr="006D66FF">
              <w:rPr>
                <w:rFonts w:ascii="Times New Roman" w:hAnsi="Times New Roman" w:cs="Times New Roman"/>
                <w:sz w:val="24"/>
                <w:szCs w:val="24"/>
                <w:lang w:val="en-US"/>
              </w:rPr>
              <w:t>The survey creation/editing interface is displayed to the student, who can then add, modify, or delete survey choices and questions.</w:t>
            </w:r>
          </w:p>
          <w:p w14:paraId="1F0F3A2E" w14:textId="77777777" w:rsidR="006D66FF" w:rsidRPr="006D66FF" w:rsidRDefault="006D66FF" w:rsidP="006D66FF">
            <w:pPr>
              <w:autoSpaceDE w:val="0"/>
              <w:autoSpaceDN w:val="0"/>
              <w:adjustRightInd w:val="0"/>
              <w:jc w:val="left"/>
              <w:rPr>
                <w:rFonts w:ascii="Times New Roman" w:hAnsi="Times New Roman" w:cs="Times New Roman"/>
                <w:sz w:val="24"/>
                <w:szCs w:val="24"/>
                <w:lang w:val="en-US"/>
              </w:rPr>
            </w:pPr>
          </w:p>
          <w:p w14:paraId="2637B308" w14:textId="77777777" w:rsidR="006D66FF" w:rsidRPr="006D66FF" w:rsidRDefault="006D66FF" w:rsidP="006D66FF">
            <w:pPr>
              <w:pStyle w:val="ListParagraph"/>
              <w:numPr>
                <w:ilvl w:val="0"/>
                <w:numId w:val="14"/>
              </w:numPr>
              <w:autoSpaceDE w:val="0"/>
              <w:autoSpaceDN w:val="0"/>
              <w:adjustRightInd w:val="0"/>
              <w:rPr>
                <w:rFonts w:ascii="Times New Roman" w:hAnsi="Times New Roman" w:cs="Times New Roman"/>
                <w:sz w:val="24"/>
                <w:szCs w:val="24"/>
                <w:lang w:val="en-US"/>
              </w:rPr>
            </w:pPr>
            <w:r w:rsidRPr="006D66FF">
              <w:rPr>
                <w:rFonts w:ascii="Times New Roman" w:hAnsi="Times New Roman" w:cs="Times New Roman"/>
                <w:sz w:val="24"/>
                <w:szCs w:val="24"/>
                <w:lang w:val="en-US"/>
              </w:rPr>
              <w:t>By selecting the "Pause" button, the student can stop creating and editing surveys if they need to take a break or come back to them later. The survey's development and modifications are preserved.</w:t>
            </w:r>
          </w:p>
          <w:p w14:paraId="41DBF5D9" w14:textId="77777777" w:rsidR="006D66FF" w:rsidRPr="006D66FF" w:rsidRDefault="006D66FF" w:rsidP="006D66FF">
            <w:pPr>
              <w:autoSpaceDE w:val="0"/>
              <w:autoSpaceDN w:val="0"/>
              <w:adjustRightInd w:val="0"/>
              <w:rPr>
                <w:rFonts w:ascii="Times New Roman" w:hAnsi="Times New Roman" w:cs="Times New Roman"/>
                <w:sz w:val="24"/>
                <w:szCs w:val="24"/>
                <w:lang w:val="en-US"/>
              </w:rPr>
            </w:pPr>
          </w:p>
          <w:p w14:paraId="2E736BA9" w14:textId="77777777" w:rsidR="006D66FF" w:rsidRPr="006D66FF" w:rsidRDefault="006D66FF" w:rsidP="006D66FF">
            <w:pPr>
              <w:pStyle w:val="ListParagraph"/>
              <w:numPr>
                <w:ilvl w:val="0"/>
                <w:numId w:val="14"/>
              </w:numPr>
              <w:autoSpaceDE w:val="0"/>
              <w:autoSpaceDN w:val="0"/>
              <w:adjustRightInd w:val="0"/>
              <w:jc w:val="left"/>
              <w:rPr>
                <w:rFonts w:ascii="Times New Roman" w:hAnsi="Times New Roman" w:cs="Times New Roman"/>
                <w:sz w:val="24"/>
                <w:szCs w:val="24"/>
                <w:lang w:val="en-US"/>
              </w:rPr>
            </w:pPr>
            <w:r w:rsidRPr="006D66FF">
              <w:rPr>
                <w:rFonts w:ascii="Times New Roman" w:hAnsi="Times New Roman" w:cs="Times New Roman"/>
                <w:sz w:val="24"/>
                <w:szCs w:val="24"/>
                <w:lang w:val="en-US"/>
              </w:rPr>
              <w:t xml:space="preserve">The student logs into their </w:t>
            </w:r>
            <w:proofErr w:type="spellStart"/>
            <w:r w:rsidRPr="006D66FF">
              <w:rPr>
                <w:rFonts w:ascii="Times New Roman" w:hAnsi="Times New Roman" w:cs="Times New Roman"/>
                <w:sz w:val="24"/>
                <w:szCs w:val="24"/>
                <w:lang w:val="en-US"/>
              </w:rPr>
              <w:t>SurveyPro</w:t>
            </w:r>
            <w:proofErr w:type="spellEnd"/>
            <w:r w:rsidRPr="006D66FF">
              <w:rPr>
                <w:rFonts w:ascii="Times New Roman" w:hAnsi="Times New Roman" w:cs="Times New Roman"/>
                <w:sz w:val="24"/>
                <w:szCs w:val="24"/>
                <w:lang w:val="en-US"/>
              </w:rPr>
              <w:t xml:space="preserve"> account and chooses the saved survey from the list of available surveys to continue working on it.</w:t>
            </w:r>
          </w:p>
          <w:p w14:paraId="1CF60677" w14:textId="77777777" w:rsidR="006D66FF" w:rsidRPr="006D66FF" w:rsidRDefault="006D66FF" w:rsidP="006D66FF">
            <w:pPr>
              <w:autoSpaceDE w:val="0"/>
              <w:autoSpaceDN w:val="0"/>
              <w:adjustRightInd w:val="0"/>
              <w:jc w:val="left"/>
              <w:rPr>
                <w:rFonts w:ascii="Times New Roman" w:hAnsi="Times New Roman" w:cs="Times New Roman"/>
                <w:sz w:val="24"/>
                <w:szCs w:val="24"/>
                <w:lang w:val="en-US"/>
              </w:rPr>
            </w:pPr>
          </w:p>
          <w:p w14:paraId="2562D56E" w14:textId="77777777" w:rsidR="006D66FF" w:rsidRPr="006D66FF" w:rsidRDefault="006D66FF" w:rsidP="006D66FF">
            <w:pPr>
              <w:pStyle w:val="ListParagraph"/>
              <w:numPr>
                <w:ilvl w:val="0"/>
                <w:numId w:val="14"/>
              </w:numPr>
              <w:autoSpaceDE w:val="0"/>
              <w:autoSpaceDN w:val="0"/>
              <w:adjustRightInd w:val="0"/>
              <w:jc w:val="left"/>
              <w:rPr>
                <w:rFonts w:ascii="Times New Roman" w:hAnsi="Times New Roman" w:cs="Times New Roman"/>
                <w:sz w:val="24"/>
                <w:szCs w:val="24"/>
                <w:lang w:val="en-US"/>
              </w:rPr>
            </w:pPr>
            <w:r w:rsidRPr="006D66FF">
              <w:rPr>
                <w:rFonts w:ascii="Times New Roman" w:hAnsi="Times New Roman" w:cs="Times New Roman"/>
                <w:sz w:val="24"/>
                <w:szCs w:val="24"/>
                <w:lang w:val="en-US"/>
              </w:rPr>
              <w:t>The student activates the survey by clicking the "Activate Survey" button once they have answered all the survey questions and are happy with the survey's layout. The survey is currently active and available for distribution.</w:t>
            </w:r>
          </w:p>
          <w:p w14:paraId="5BA29A67" w14:textId="77777777" w:rsidR="006D66FF" w:rsidRPr="006D66FF" w:rsidRDefault="006D66FF" w:rsidP="006D66FF">
            <w:pPr>
              <w:autoSpaceDE w:val="0"/>
              <w:autoSpaceDN w:val="0"/>
              <w:adjustRightInd w:val="0"/>
              <w:jc w:val="left"/>
              <w:rPr>
                <w:rFonts w:ascii="Times New Roman" w:hAnsi="Times New Roman" w:cs="Times New Roman"/>
                <w:sz w:val="24"/>
                <w:szCs w:val="24"/>
                <w:lang w:val="en-US"/>
              </w:rPr>
            </w:pPr>
          </w:p>
          <w:p w14:paraId="080A392A" w14:textId="77777777" w:rsidR="006D66FF" w:rsidRPr="006D66FF" w:rsidRDefault="006D66FF" w:rsidP="006D66FF">
            <w:pPr>
              <w:pStyle w:val="ListParagraph"/>
              <w:numPr>
                <w:ilvl w:val="0"/>
                <w:numId w:val="14"/>
              </w:numPr>
              <w:autoSpaceDE w:val="0"/>
              <w:autoSpaceDN w:val="0"/>
              <w:adjustRightInd w:val="0"/>
              <w:jc w:val="left"/>
              <w:rPr>
                <w:rFonts w:ascii="Times New Roman" w:hAnsi="Times New Roman" w:cs="Times New Roman"/>
                <w:sz w:val="24"/>
                <w:szCs w:val="24"/>
                <w:lang w:val="en-US"/>
              </w:rPr>
            </w:pPr>
            <w:r w:rsidRPr="006D66FF">
              <w:rPr>
                <w:rFonts w:ascii="Times New Roman" w:hAnsi="Times New Roman" w:cs="Times New Roman"/>
                <w:sz w:val="24"/>
                <w:szCs w:val="24"/>
                <w:lang w:val="en-US"/>
              </w:rPr>
              <w:t>Through email, social media, or other modes of communication, the student distributes the survey link to their classmates or other desired audience.</w:t>
            </w:r>
          </w:p>
          <w:p w14:paraId="0B3FA846" w14:textId="77777777" w:rsidR="006D66FF" w:rsidRPr="006D66FF" w:rsidRDefault="006D66FF" w:rsidP="006D66FF">
            <w:pPr>
              <w:autoSpaceDE w:val="0"/>
              <w:autoSpaceDN w:val="0"/>
              <w:adjustRightInd w:val="0"/>
              <w:jc w:val="left"/>
              <w:rPr>
                <w:rFonts w:ascii="Times New Roman" w:hAnsi="Times New Roman" w:cs="Times New Roman"/>
                <w:sz w:val="24"/>
                <w:szCs w:val="24"/>
                <w:lang w:val="en-US"/>
              </w:rPr>
            </w:pPr>
          </w:p>
          <w:p w14:paraId="242738C2" w14:textId="77777777" w:rsidR="006D66FF" w:rsidRPr="006D66FF" w:rsidRDefault="006D66FF" w:rsidP="006D66FF">
            <w:pPr>
              <w:pStyle w:val="ListParagraph"/>
              <w:numPr>
                <w:ilvl w:val="0"/>
                <w:numId w:val="14"/>
              </w:numPr>
              <w:autoSpaceDE w:val="0"/>
              <w:autoSpaceDN w:val="0"/>
              <w:adjustRightInd w:val="0"/>
              <w:jc w:val="left"/>
              <w:rPr>
                <w:rFonts w:ascii="Times New Roman" w:hAnsi="Times New Roman" w:cs="Times New Roman"/>
                <w:sz w:val="24"/>
                <w:szCs w:val="24"/>
                <w:lang w:val="en-US"/>
              </w:rPr>
            </w:pPr>
            <w:r w:rsidRPr="006D66FF">
              <w:rPr>
                <w:rFonts w:ascii="Times New Roman" w:hAnsi="Times New Roman" w:cs="Times New Roman"/>
                <w:sz w:val="24"/>
                <w:szCs w:val="24"/>
                <w:lang w:val="en-US"/>
              </w:rPr>
              <w:t xml:space="preserve">The student can access real-time survey results and data visualizations </w:t>
            </w:r>
            <w:r w:rsidRPr="006D66FF">
              <w:rPr>
                <w:rFonts w:ascii="Times New Roman" w:hAnsi="Times New Roman" w:cs="Times New Roman"/>
                <w:sz w:val="24"/>
                <w:szCs w:val="24"/>
                <w:lang w:val="en-US"/>
              </w:rPr>
              <w:lastRenderedPageBreak/>
              <w:t>by selecting the "View Results" button as replies start to come in.</w:t>
            </w:r>
          </w:p>
          <w:p w14:paraId="0FB92E37" w14:textId="77777777" w:rsidR="006D66FF" w:rsidRPr="006D66FF" w:rsidRDefault="006D66FF" w:rsidP="006D66FF">
            <w:pPr>
              <w:autoSpaceDE w:val="0"/>
              <w:autoSpaceDN w:val="0"/>
              <w:adjustRightInd w:val="0"/>
              <w:rPr>
                <w:rFonts w:ascii="Times New Roman" w:hAnsi="Times New Roman" w:cs="Times New Roman"/>
                <w:b/>
                <w:bCs/>
                <w:sz w:val="24"/>
                <w:szCs w:val="24"/>
                <w:lang w:val="en-US"/>
              </w:rPr>
            </w:pPr>
          </w:p>
          <w:p w14:paraId="4E2EAF40" w14:textId="77777777" w:rsidR="006D66FF" w:rsidRPr="006D66FF" w:rsidRDefault="006D66FF" w:rsidP="006D66FF">
            <w:pPr>
              <w:pStyle w:val="ListParagraph"/>
              <w:numPr>
                <w:ilvl w:val="0"/>
                <w:numId w:val="14"/>
              </w:numPr>
              <w:autoSpaceDE w:val="0"/>
              <w:autoSpaceDN w:val="0"/>
              <w:adjustRightInd w:val="0"/>
              <w:jc w:val="left"/>
              <w:rPr>
                <w:rFonts w:ascii="Times New Roman" w:hAnsi="Times New Roman" w:cs="Times New Roman"/>
                <w:sz w:val="24"/>
                <w:szCs w:val="24"/>
                <w:lang w:val="en-US"/>
              </w:rPr>
            </w:pPr>
            <w:r w:rsidRPr="006D66FF">
              <w:rPr>
                <w:rFonts w:ascii="Times New Roman" w:hAnsi="Times New Roman" w:cs="Times New Roman"/>
                <w:sz w:val="24"/>
                <w:szCs w:val="24"/>
                <w:lang w:val="en-US"/>
              </w:rPr>
              <w:t>The student decides to share the survey insights with others after gathering responses and examining the survey results. They can send them through email or share the survey summary, important findings, and visualizations on social media after clicking the "Share Results" button.</w:t>
            </w:r>
          </w:p>
          <w:p w14:paraId="55E49824" w14:textId="77777777" w:rsidR="006D66FF" w:rsidRPr="006D66FF" w:rsidRDefault="006D66FF" w:rsidP="00514852">
            <w:pPr>
              <w:rPr>
                <w:rFonts w:ascii="Times New Roman" w:hAnsi="Times New Roman" w:cs="Times New Roman"/>
                <w:b/>
                <w:bCs/>
                <w:sz w:val="24"/>
                <w:szCs w:val="24"/>
              </w:rPr>
            </w:pPr>
          </w:p>
        </w:tc>
      </w:tr>
      <w:tr w:rsidR="006D66FF" w14:paraId="662FDA27" w14:textId="77777777" w:rsidTr="006D66FF">
        <w:tc>
          <w:tcPr>
            <w:tcW w:w="4675" w:type="dxa"/>
          </w:tcPr>
          <w:p w14:paraId="2FFD6D5E" w14:textId="77777777" w:rsidR="006D66FF" w:rsidRPr="000C66F5" w:rsidRDefault="006D66FF" w:rsidP="006D66FF">
            <w:pPr>
              <w:autoSpaceDE w:val="0"/>
              <w:autoSpaceDN w:val="0"/>
              <w:adjustRightInd w:val="0"/>
              <w:rPr>
                <w:rFonts w:ascii="Times New Roman" w:hAnsi="Times New Roman" w:cs="Times New Roman"/>
                <w:b/>
                <w:bCs/>
                <w:sz w:val="24"/>
                <w:szCs w:val="24"/>
                <w:lang w:val="en-US"/>
              </w:rPr>
            </w:pPr>
            <w:r w:rsidRPr="000C66F5">
              <w:rPr>
                <w:rFonts w:ascii="Times New Roman" w:hAnsi="Times New Roman" w:cs="Times New Roman"/>
                <w:b/>
                <w:bCs/>
                <w:sz w:val="24"/>
                <w:szCs w:val="24"/>
                <w:lang w:val="en-US"/>
              </w:rPr>
              <w:lastRenderedPageBreak/>
              <w:t>Postconditions:</w:t>
            </w:r>
          </w:p>
          <w:p w14:paraId="44FC9B4E" w14:textId="77777777" w:rsidR="006D66FF" w:rsidRDefault="006D66FF" w:rsidP="00514852">
            <w:pPr>
              <w:rPr>
                <w:rFonts w:ascii="Times New Roman" w:hAnsi="Times New Roman" w:cs="Times New Roman"/>
                <w:b/>
                <w:bCs/>
                <w:sz w:val="32"/>
                <w:szCs w:val="32"/>
              </w:rPr>
            </w:pPr>
          </w:p>
        </w:tc>
        <w:tc>
          <w:tcPr>
            <w:tcW w:w="4675" w:type="dxa"/>
          </w:tcPr>
          <w:p w14:paraId="25F01C61" w14:textId="77777777" w:rsidR="006D66FF" w:rsidRPr="006D66FF" w:rsidRDefault="006D66FF" w:rsidP="006D66FF">
            <w:pPr>
              <w:autoSpaceDE w:val="0"/>
              <w:autoSpaceDN w:val="0"/>
              <w:adjustRightInd w:val="0"/>
              <w:ind w:left="360"/>
              <w:rPr>
                <w:rFonts w:ascii="Times New Roman" w:hAnsi="Times New Roman" w:cs="Times New Roman"/>
                <w:sz w:val="24"/>
                <w:szCs w:val="24"/>
                <w:lang w:val="en-US"/>
              </w:rPr>
            </w:pPr>
          </w:p>
          <w:p w14:paraId="077D6AF7" w14:textId="77777777" w:rsidR="006D66FF" w:rsidRPr="006D66FF" w:rsidRDefault="006D66FF" w:rsidP="006D66FF">
            <w:pPr>
              <w:pStyle w:val="ListParagraph"/>
              <w:numPr>
                <w:ilvl w:val="0"/>
                <w:numId w:val="13"/>
              </w:numPr>
              <w:autoSpaceDE w:val="0"/>
              <w:autoSpaceDN w:val="0"/>
              <w:adjustRightInd w:val="0"/>
              <w:jc w:val="left"/>
              <w:rPr>
                <w:rFonts w:ascii="Times New Roman" w:hAnsi="Times New Roman" w:cs="Times New Roman"/>
                <w:sz w:val="24"/>
                <w:szCs w:val="24"/>
                <w:lang w:val="en-US"/>
              </w:rPr>
            </w:pPr>
            <w:r w:rsidRPr="006D66FF">
              <w:rPr>
                <w:rFonts w:ascii="Times New Roman" w:hAnsi="Times New Roman" w:cs="Times New Roman"/>
                <w:sz w:val="24"/>
                <w:szCs w:val="24"/>
                <w:lang w:val="en-US"/>
              </w:rPr>
              <w:t xml:space="preserve">The student used </w:t>
            </w:r>
            <w:proofErr w:type="spellStart"/>
            <w:r w:rsidRPr="006D66FF">
              <w:rPr>
                <w:rFonts w:ascii="Times New Roman" w:hAnsi="Times New Roman" w:cs="Times New Roman"/>
                <w:sz w:val="24"/>
                <w:szCs w:val="24"/>
                <w:lang w:val="en-US"/>
              </w:rPr>
              <w:t>SurveyPro</w:t>
            </w:r>
            <w:proofErr w:type="spellEnd"/>
            <w:r w:rsidRPr="006D66FF">
              <w:rPr>
                <w:rFonts w:ascii="Times New Roman" w:hAnsi="Times New Roman" w:cs="Times New Roman"/>
                <w:sz w:val="24"/>
                <w:szCs w:val="24"/>
                <w:lang w:val="en-US"/>
              </w:rPr>
              <w:t xml:space="preserve"> to successfully create, conduct and share their survey.</w:t>
            </w:r>
          </w:p>
          <w:p w14:paraId="717D4245" w14:textId="77777777" w:rsidR="006D66FF" w:rsidRPr="006D66FF" w:rsidRDefault="006D66FF" w:rsidP="006D66FF">
            <w:pPr>
              <w:pStyle w:val="ListParagraph"/>
              <w:numPr>
                <w:ilvl w:val="0"/>
                <w:numId w:val="13"/>
              </w:numPr>
              <w:autoSpaceDE w:val="0"/>
              <w:autoSpaceDN w:val="0"/>
              <w:adjustRightInd w:val="0"/>
              <w:jc w:val="left"/>
              <w:rPr>
                <w:rFonts w:ascii="Times New Roman" w:hAnsi="Times New Roman" w:cs="Times New Roman"/>
                <w:sz w:val="24"/>
                <w:szCs w:val="24"/>
                <w:lang w:val="en-US"/>
              </w:rPr>
            </w:pPr>
            <w:r w:rsidRPr="006D66FF">
              <w:rPr>
                <w:rFonts w:ascii="Times New Roman" w:hAnsi="Times New Roman" w:cs="Times New Roman"/>
                <w:sz w:val="24"/>
                <w:szCs w:val="24"/>
                <w:lang w:val="en-US"/>
              </w:rPr>
              <w:t>The student can access and use the survey's insights and results at any moment in the future.</w:t>
            </w:r>
          </w:p>
          <w:p w14:paraId="6D644846" w14:textId="77777777" w:rsidR="006D66FF" w:rsidRPr="006D66FF" w:rsidRDefault="006D66FF" w:rsidP="006D66FF">
            <w:pPr>
              <w:pStyle w:val="ListParagraph"/>
              <w:numPr>
                <w:ilvl w:val="0"/>
                <w:numId w:val="13"/>
              </w:numPr>
              <w:autoSpaceDE w:val="0"/>
              <w:autoSpaceDN w:val="0"/>
              <w:adjustRightInd w:val="0"/>
              <w:rPr>
                <w:rFonts w:ascii="Times New Roman" w:hAnsi="Times New Roman" w:cs="Times New Roman"/>
                <w:sz w:val="24"/>
                <w:szCs w:val="24"/>
                <w:lang w:val="en-US"/>
              </w:rPr>
            </w:pPr>
            <w:r w:rsidRPr="006D66FF">
              <w:rPr>
                <w:rFonts w:ascii="Times New Roman" w:hAnsi="Times New Roman" w:cs="Times New Roman"/>
                <w:sz w:val="24"/>
                <w:szCs w:val="24"/>
                <w:lang w:val="en-US"/>
              </w:rPr>
              <w:t xml:space="preserve">The survey that the student created is stored in their </w:t>
            </w:r>
            <w:proofErr w:type="spellStart"/>
            <w:r w:rsidRPr="006D66FF">
              <w:rPr>
                <w:rFonts w:ascii="Times New Roman" w:hAnsi="Times New Roman" w:cs="Times New Roman"/>
                <w:sz w:val="24"/>
                <w:szCs w:val="24"/>
                <w:lang w:val="en-US"/>
              </w:rPr>
              <w:t>SurveyPro</w:t>
            </w:r>
            <w:proofErr w:type="spellEnd"/>
            <w:r w:rsidRPr="006D66FF">
              <w:rPr>
                <w:rFonts w:ascii="Times New Roman" w:hAnsi="Times New Roman" w:cs="Times New Roman"/>
                <w:sz w:val="24"/>
                <w:szCs w:val="24"/>
                <w:lang w:val="en-US"/>
              </w:rPr>
              <w:t xml:space="preserve"> account for later use or modification.</w:t>
            </w:r>
          </w:p>
          <w:p w14:paraId="29DEDF78" w14:textId="77777777" w:rsidR="006D66FF" w:rsidRPr="006D66FF" w:rsidRDefault="006D66FF" w:rsidP="00514852">
            <w:pPr>
              <w:rPr>
                <w:rFonts w:ascii="Times New Roman" w:hAnsi="Times New Roman" w:cs="Times New Roman"/>
                <w:b/>
                <w:bCs/>
                <w:sz w:val="24"/>
                <w:szCs w:val="24"/>
              </w:rPr>
            </w:pPr>
          </w:p>
        </w:tc>
      </w:tr>
      <w:tr w:rsidR="006D66FF" w14:paraId="198B626F" w14:textId="77777777" w:rsidTr="006D66FF">
        <w:tc>
          <w:tcPr>
            <w:tcW w:w="4675" w:type="dxa"/>
          </w:tcPr>
          <w:p w14:paraId="14148A1E" w14:textId="77777777" w:rsidR="006D66FF" w:rsidRPr="006D66FF" w:rsidRDefault="006D66FF" w:rsidP="006D66FF">
            <w:pPr>
              <w:autoSpaceDE w:val="0"/>
              <w:autoSpaceDN w:val="0"/>
              <w:adjustRightInd w:val="0"/>
              <w:jc w:val="left"/>
              <w:rPr>
                <w:rFonts w:ascii="Times New Roman" w:hAnsi="Times New Roman" w:cs="Times New Roman"/>
                <w:b/>
                <w:bCs/>
                <w:sz w:val="24"/>
                <w:szCs w:val="24"/>
                <w:lang w:val="en-US"/>
              </w:rPr>
            </w:pPr>
            <w:r w:rsidRPr="006D66FF">
              <w:rPr>
                <w:rFonts w:ascii="Times New Roman" w:hAnsi="Times New Roman" w:cs="Times New Roman"/>
                <w:b/>
                <w:bCs/>
                <w:sz w:val="24"/>
                <w:szCs w:val="24"/>
                <w:lang w:val="en-US"/>
              </w:rPr>
              <w:t xml:space="preserve">Alternative Paths and Extensions: </w:t>
            </w:r>
          </w:p>
          <w:p w14:paraId="54D10905" w14:textId="77777777" w:rsidR="006D66FF" w:rsidRDefault="006D66FF" w:rsidP="00514852">
            <w:pPr>
              <w:rPr>
                <w:rFonts w:ascii="Times New Roman" w:hAnsi="Times New Roman" w:cs="Times New Roman"/>
                <w:b/>
                <w:bCs/>
                <w:sz w:val="32"/>
                <w:szCs w:val="32"/>
              </w:rPr>
            </w:pPr>
          </w:p>
        </w:tc>
        <w:tc>
          <w:tcPr>
            <w:tcW w:w="4675" w:type="dxa"/>
          </w:tcPr>
          <w:p w14:paraId="58961E5C" w14:textId="77777777" w:rsidR="006D66FF" w:rsidRPr="006D66FF" w:rsidRDefault="006D66FF" w:rsidP="006D66FF">
            <w:pPr>
              <w:pStyle w:val="ListParagraph"/>
              <w:numPr>
                <w:ilvl w:val="0"/>
                <w:numId w:val="15"/>
              </w:numPr>
              <w:autoSpaceDE w:val="0"/>
              <w:autoSpaceDN w:val="0"/>
              <w:adjustRightInd w:val="0"/>
              <w:jc w:val="left"/>
              <w:rPr>
                <w:rFonts w:ascii="Times New Roman" w:hAnsi="Times New Roman" w:cs="Times New Roman"/>
                <w:sz w:val="24"/>
                <w:szCs w:val="24"/>
                <w:lang w:val="en-US"/>
              </w:rPr>
            </w:pPr>
            <w:r w:rsidRPr="006D66FF">
              <w:rPr>
                <w:rFonts w:ascii="Times New Roman" w:hAnsi="Times New Roman" w:cs="Times New Roman"/>
                <w:sz w:val="24"/>
                <w:szCs w:val="24"/>
                <w:lang w:val="en-US"/>
              </w:rPr>
              <w:t>After initiating the survey, the student may modify the survey's questions and settings by clicking the "Edit Survey" button.</w:t>
            </w:r>
          </w:p>
          <w:p w14:paraId="12178C90" w14:textId="77777777" w:rsidR="006D66FF" w:rsidRPr="006D66FF" w:rsidRDefault="006D66FF" w:rsidP="006D66FF">
            <w:pPr>
              <w:autoSpaceDE w:val="0"/>
              <w:autoSpaceDN w:val="0"/>
              <w:adjustRightInd w:val="0"/>
              <w:jc w:val="left"/>
              <w:rPr>
                <w:rFonts w:ascii="Times New Roman" w:hAnsi="Times New Roman" w:cs="Times New Roman"/>
                <w:sz w:val="24"/>
                <w:szCs w:val="24"/>
                <w:lang w:val="en-US"/>
              </w:rPr>
            </w:pPr>
          </w:p>
          <w:p w14:paraId="2C781B53" w14:textId="77777777" w:rsidR="006D66FF" w:rsidRPr="006D66FF" w:rsidRDefault="006D66FF" w:rsidP="006D66FF">
            <w:pPr>
              <w:pStyle w:val="ListParagraph"/>
              <w:numPr>
                <w:ilvl w:val="0"/>
                <w:numId w:val="15"/>
              </w:numPr>
              <w:autoSpaceDE w:val="0"/>
              <w:autoSpaceDN w:val="0"/>
              <w:adjustRightInd w:val="0"/>
              <w:jc w:val="left"/>
              <w:rPr>
                <w:rFonts w:ascii="Times New Roman" w:hAnsi="Times New Roman" w:cs="Times New Roman"/>
                <w:sz w:val="24"/>
                <w:szCs w:val="24"/>
                <w:lang w:val="en-US"/>
              </w:rPr>
            </w:pPr>
            <w:r w:rsidRPr="006D66FF">
              <w:rPr>
                <w:rFonts w:ascii="Times New Roman" w:hAnsi="Times New Roman" w:cs="Times New Roman"/>
                <w:sz w:val="24"/>
                <w:szCs w:val="24"/>
                <w:lang w:val="en-US"/>
              </w:rPr>
              <w:t xml:space="preserve">if the student wants to compare the performance of their survey to that of other surveys on </w:t>
            </w:r>
            <w:proofErr w:type="spellStart"/>
            <w:r w:rsidRPr="006D66FF">
              <w:rPr>
                <w:rFonts w:ascii="Times New Roman" w:hAnsi="Times New Roman" w:cs="Times New Roman"/>
                <w:sz w:val="24"/>
                <w:szCs w:val="24"/>
                <w:lang w:val="en-US"/>
              </w:rPr>
              <w:t>SurveyPro</w:t>
            </w:r>
            <w:proofErr w:type="spellEnd"/>
            <w:r w:rsidRPr="006D66FF">
              <w:rPr>
                <w:rFonts w:ascii="Times New Roman" w:hAnsi="Times New Roman" w:cs="Times New Roman"/>
                <w:sz w:val="24"/>
                <w:szCs w:val="24"/>
                <w:lang w:val="en-US"/>
              </w:rPr>
              <w:t>, the "Benchmarking" section of the platform provides access to benchmarking data and insights for students.</w:t>
            </w:r>
          </w:p>
          <w:p w14:paraId="16BCFCAC" w14:textId="77777777" w:rsidR="006D66FF" w:rsidRPr="006D66FF" w:rsidRDefault="006D66FF" w:rsidP="006D66FF">
            <w:pPr>
              <w:autoSpaceDE w:val="0"/>
              <w:autoSpaceDN w:val="0"/>
              <w:adjustRightInd w:val="0"/>
              <w:jc w:val="left"/>
              <w:rPr>
                <w:rFonts w:ascii="Times New Roman" w:hAnsi="Times New Roman" w:cs="Times New Roman"/>
                <w:sz w:val="24"/>
                <w:szCs w:val="24"/>
                <w:lang w:val="en-US"/>
              </w:rPr>
            </w:pPr>
          </w:p>
          <w:p w14:paraId="6B360AD4" w14:textId="77777777" w:rsidR="006D66FF" w:rsidRPr="006D66FF" w:rsidRDefault="006D66FF" w:rsidP="006D66FF">
            <w:pPr>
              <w:pStyle w:val="ListParagraph"/>
              <w:numPr>
                <w:ilvl w:val="0"/>
                <w:numId w:val="15"/>
              </w:numPr>
              <w:autoSpaceDE w:val="0"/>
              <w:autoSpaceDN w:val="0"/>
              <w:adjustRightInd w:val="0"/>
              <w:rPr>
                <w:rFonts w:ascii="Times New Roman" w:hAnsi="Times New Roman" w:cs="Times New Roman"/>
                <w:sz w:val="24"/>
                <w:szCs w:val="24"/>
                <w:lang w:val="en-US"/>
              </w:rPr>
            </w:pPr>
            <w:r w:rsidRPr="006D66FF">
              <w:rPr>
                <w:rFonts w:ascii="Times New Roman" w:hAnsi="Times New Roman" w:cs="Times New Roman"/>
                <w:sz w:val="24"/>
                <w:szCs w:val="24"/>
                <w:lang w:val="en-US"/>
              </w:rPr>
              <w:t>If the student receives feedback or comments from respondents, they can examine and react to these comments in the survey results section.</w:t>
            </w:r>
          </w:p>
          <w:p w14:paraId="7253F282" w14:textId="77777777" w:rsidR="006D66FF" w:rsidRPr="006D66FF" w:rsidRDefault="006D66FF" w:rsidP="00514852">
            <w:pPr>
              <w:rPr>
                <w:rFonts w:ascii="Times New Roman" w:hAnsi="Times New Roman" w:cs="Times New Roman"/>
                <w:b/>
                <w:bCs/>
                <w:sz w:val="24"/>
                <w:szCs w:val="24"/>
              </w:rPr>
            </w:pPr>
          </w:p>
        </w:tc>
      </w:tr>
    </w:tbl>
    <w:p w14:paraId="1D1B4DA3" w14:textId="77777777" w:rsidR="0098062B" w:rsidRDefault="0098062B" w:rsidP="00514852">
      <w:pPr>
        <w:rPr>
          <w:rFonts w:ascii="Times New Roman" w:hAnsi="Times New Roman" w:cs="Times New Roman"/>
          <w:b/>
          <w:bCs/>
          <w:sz w:val="32"/>
          <w:szCs w:val="32"/>
        </w:rPr>
      </w:pPr>
    </w:p>
    <w:p w14:paraId="297217A3" w14:textId="77777777" w:rsidR="000C66F5" w:rsidRPr="000C66F5" w:rsidRDefault="000C66F5" w:rsidP="000C66F5">
      <w:pPr>
        <w:pStyle w:val="ListParagraph"/>
        <w:autoSpaceDE w:val="0"/>
        <w:autoSpaceDN w:val="0"/>
        <w:adjustRightInd w:val="0"/>
        <w:spacing w:after="0" w:line="240" w:lineRule="auto"/>
        <w:rPr>
          <w:rFonts w:ascii="Times New Roman" w:hAnsi="Times New Roman" w:cs="Times New Roman"/>
          <w:sz w:val="24"/>
          <w:szCs w:val="24"/>
          <w:lang w:val="en-US"/>
        </w:rPr>
      </w:pPr>
    </w:p>
    <w:p w14:paraId="65C96272" w14:textId="79D2AF77" w:rsidR="00715A9E" w:rsidRDefault="00715A9E" w:rsidP="000C66F5">
      <w:pPr>
        <w:autoSpaceDE w:val="0"/>
        <w:autoSpaceDN w:val="0"/>
        <w:adjustRightInd w:val="0"/>
        <w:spacing w:after="0" w:line="240" w:lineRule="auto"/>
        <w:rPr>
          <w:rFonts w:ascii="Times New Roman" w:hAnsi="Times New Roman" w:cs="Times New Roman"/>
          <w:b/>
          <w:bCs/>
          <w:sz w:val="24"/>
          <w:szCs w:val="24"/>
          <w:lang w:val="en-US"/>
        </w:rPr>
      </w:pPr>
    </w:p>
    <w:p w14:paraId="14300FBC" w14:textId="77777777" w:rsidR="00DD1FA3" w:rsidRDefault="00DD1FA3" w:rsidP="003961F7">
      <w:pPr>
        <w:rPr>
          <w:rFonts w:ascii="Times New Roman" w:hAnsi="Times New Roman" w:cs="Times New Roman"/>
          <w:b/>
          <w:bCs/>
          <w:sz w:val="32"/>
          <w:szCs w:val="32"/>
        </w:rPr>
      </w:pPr>
    </w:p>
    <w:p w14:paraId="13442DC6" w14:textId="2AD835B7" w:rsidR="00887F31" w:rsidRDefault="001F5B73" w:rsidP="00CF5338">
      <w:pPr>
        <w:pStyle w:val="Heading1"/>
        <w:rPr>
          <w:rFonts w:ascii="Times New Roman" w:hAnsi="Times New Roman" w:cs="Times New Roman"/>
          <w:b/>
          <w:bCs/>
          <w:u w:val="single"/>
        </w:rPr>
      </w:pPr>
      <w:bookmarkStart w:id="12" w:name="_Toc147836687"/>
      <w:r w:rsidRPr="001F5B73">
        <w:rPr>
          <w:rFonts w:ascii="Times New Roman" w:hAnsi="Times New Roman" w:cs="Times New Roman"/>
          <w:b/>
          <w:bCs/>
          <w:u w:val="single"/>
        </w:rPr>
        <w:lastRenderedPageBreak/>
        <w:t>Key Requirements</w:t>
      </w:r>
      <w:bookmarkEnd w:id="12"/>
    </w:p>
    <w:p w14:paraId="5D1C1D63" w14:textId="35FA64B1" w:rsidR="001F5B73" w:rsidRPr="00CF5338" w:rsidRDefault="001F5B73" w:rsidP="001F5B73">
      <w:pPr>
        <w:pStyle w:val="Heading1"/>
        <w:rPr>
          <w:rFonts w:ascii="Times New Roman" w:hAnsi="Times New Roman" w:cs="Times New Roman"/>
          <w:b/>
          <w:bCs/>
        </w:rPr>
      </w:pPr>
      <w:bookmarkStart w:id="13" w:name="_Toc147836688"/>
      <w:r>
        <w:rPr>
          <w:rFonts w:ascii="Times New Roman" w:hAnsi="Times New Roman" w:cs="Times New Roman"/>
          <w:b/>
          <w:bCs/>
        </w:rPr>
        <w:t>Functional Requirements:</w:t>
      </w:r>
      <w:bookmarkEnd w:id="13"/>
    </w:p>
    <w:p w14:paraId="72B51FE6" w14:textId="77777777" w:rsidR="00EA21CE" w:rsidRDefault="00EA21CE" w:rsidP="001F5B73">
      <w:pPr>
        <w:autoSpaceDE w:val="0"/>
        <w:autoSpaceDN w:val="0"/>
        <w:adjustRightInd w:val="0"/>
        <w:spacing w:after="0" w:line="240" w:lineRule="auto"/>
        <w:jc w:val="left"/>
      </w:pPr>
    </w:p>
    <w:p w14:paraId="7AFAAE73" w14:textId="4BA421E5" w:rsidR="001F5B73" w:rsidRPr="00F15096" w:rsidRDefault="001F5B73" w:rsidP="001F5B73">
      <w:pPr>
        <w:autoSpaceDE w:val="0"/>
        <w:autoSpaceDN w:val="0"/>
        <w:adjustRightInd w:val="0"/>
        <w:spacing w:after="0" w:line="240" w:lineRule="auto"/>
        <w:jc w:val="left"/>
        <w:rPr>
          <w:rFonts w:ascii="Times New Roman" w:hAnsi="Times New Roman" w:cs="Times New Roman"/>
          <w:sz w:val="24"/>
          <w:szCs w:val="24"/>
          <w:lang w:val="en-US"/>
        </w:rPr>
      </w:pPr>
      <w:r w:rsidRPr="00F15096">
        <w:rPr>
          <w:rFonts w:ascii="Times New Roman" w:hAnsi="Times New Roman" w:cs="Times New Roman"/>
          <w:sz w:val="24"/>
          <w:szCs w:val="24"/>
          <w:lang w:val="en-US"/>
        </w:rPr>
        <w:t xml:space="preserve">User Account Creation and Management: In order for users to store and access their survey projects, track replies, and modify their account settings, </w:t>
      </w:r>
      <w:proofErr w:type="spellStart"/>
      <w:r w:rsidRPr="00F15096">
        <w:rPr>
          <w:rFonts w:ascii="Times New Roman" w:hAnsi="Times New Roman" w:cs="Times New Roman"/>
          <w:sz w:val="24"/>
          <w:szCs w:val="24"/>
          <w:lang w:val="en-US"/>
        </w:rPr>
        <w:t>SurveyPro</w:t>
      </w:r>
      <w:proofErr w:type="spellEnd"/>
      <w:r w:rsidRPr="00F15096">
        <w:rPr>
          <w:rFonts w:ascii="Times New Roman" w:hAnsi="Times New Roman" w:cs="Times New Roman"/>
          <w:sz w:val="24"/>
          <w:szCs w:val="24"/>
          <w:lang w:val="en-US"/>
        </w:rPr>
        <w:t xml:space="preserve"> must provide user account creation and management.</w:t>
      </w:r>
    </w:p>
    <w:p w14:paraId="7E03714D" w14:textId="77777777" w:rsidR="001F5B73" w:rsidRPr="00F15096" w:rsidRDefault="001F5B73" w:rsidP="001F5B73">
      <w:pPr>
        <w:autoSpaceDE w:val="0"/>
        <w:autoSpaceDN w:val="0"/>
        <w:adjustRightInd w:val="0"/>
        <w:spacing w:after="0" w:line="240" w:lineRule="auto"/>
        <w:jc w:val="left"/>
        <w:rPr>
          <w:rFonts w:ascii="Times New Roman" w:hAnsi="Times New Roman" w:cs="Times New Roman"/>
          <w:sz w:val="24"/>
          <w:szCs w:val="24"/>
          <w:lang w:val="en-US"/>
        </w:rPr>
      </w:pPr>
    </w:p>
    <w:p w14:paraId="651E9D2B" w14:textId="77777777" w:rsidR="001F5B73" w:rsidRPr="00F15096" w:rsidRDefault="001F5B73" w:rsidP="001F5B73">
      <w:pPr>
        <w:autoSpaceDE w:val="0"/>
        <w:autoSpaceDN w:val="0"/>
        <w:adjustRightInd w:val="0"/>
        <w:spacing w:after="0" w:line="240" w:lineRule="auto"/>
        <w:jc w:val="left"/>
        <w:rPr>
          <w:rFonts w:ascii="Times New Roman" w:hAnsi="Times New Roman" w:cs="Times New Roman"/>
          <w:sz w:val="24"/>
          <w:szCs w:val="24"/>
          <w:lang w:val="en-US"/>
        </w:rPr>
      </w:pPr>
      <w:r w:rsidRPr="00F15096">
        <w:rPr>
          <w:rFonts w:ascii="Times New Roman" w:hAnsi="Times New Roman" w:cs="Times New Roman"/>
          <w:sz w:val="24"/>
          <w:szCs w:val="24"/>
          <w:lang w:val="en-US"/>
        </w:rPr>
        <w:t>Creation and Management of Surveys: The platform should offer users a simple user interface for adding, amending, and organizing questions, setting time constraints, and defining survey complexity.</w:t>
      </w:r>
    </w:p>
    <w:p w14:paraId="628060BF" w14:textId="77777777" w:rsidR="001F5B73" w:rsidRPr="00F15096" w:rsidRDefault="001F5B73" w:rsidP="001F5B73">
      <w:pPr>
        <w:autoSpaceDE w:val="0"/>
        <w:autoSpaceDN w:val="0"/>
        <w:adjustRightInd w:val="0"/>
        <w:spacing w:after="0" w:line="240" w:lineRule="auto"/>
        <w:jc w:val="left"/>
        <w:rPr>
          <w:rFonts w:ascii="Times New Roman" w:hAnsi="Times New Roman" w:cs="Times New Roman"/>
          <w:sz w:val="24"/>
          <w:szCs w:val="24"/>
          <w:lang w:val="en-US"/>
        </w:rPr>
      </w:pPr>
    </w:p>
    <w:p w14:paraId="720C6F54" w14:textId="77777777" w:rsidR="001F5B73" w:rsidRPr="00F15096" w:rsidRDefault="001F5B73" w:rsidP="001F5B73">
      <w:pPr>
        <w:autoSpaceDE w:val="0"/>
        <w:autoSpaceDN w:val="0"/>
        <w:adjustRightInd w:val="0"/>
        <w:spacing w:after="0" w:line="240" w:lineRule="auto"/>
        <w:jc w:val="left"/>
        <w:rPr>
          <w:rFonts w:ascii="Times New Roman" w:hAnsi="Times New Roman" w:cs="Times New Roman"/>
          <w:sz w:val="24"/>
          <w:szCs w:val="24"/>
          <w:lang w:val="en-US"/>
        </w:rPr>
      </w:pPr>
    </w:p>
    <w:p w14:paraId="6217D197" w14:textId="77777777" w:rsidR="001F5B73" w:rsidRPr="00F15096" w:rsidRDefault="001F5B73" w:rsidP="001F5B73">
      <w:pPr>
        <w:autoSpaceDE w:val="0"/>
        <w:autoSpaceDN w:val="0"/>
        <w:adjustRightInd w:val="0"/>
        <w:spacing w:after="0" w:line="240" w:lineRule="auto"/>
        <w:jc w:val="left"/>
        <w:rPr>
          <w:rFonts w:ascii="Times New Roman" w:hAnsi="Times New Roman" w:cs="Times New Roman"/>
          <w:sz w:val="24"/>
          <w:szCs w:val="24"/>
          <w:lang w:val="en-US"/>
        </w:rPr>
      </w:pPr>
      <w:r w:rsidRPr="00F15096">
        <w:rPr>
          <w:rFonts w:ascii="Times New Roman" w:hAnsi="Times New Roman" w:cs="Times New Roman"/>
          <w:sz w:val="24"/>
          <w:szCs w:val="24"/>
          <w:lang w:val="en-US"/>
        </w:rPr>
        <w:t xml:space="preserve">Reporting and Analytics: </w:t>
      </w:r>
      <w:proofErr w:type="spellStart"/>
      <w:r w:rsidRPr="00F15096">
        <w:rPr>
          <w:rFonts w:ascii="Times New Roman" w:hAnsi="Times New Roman" w:cs="Times New Roman"/>
          <w:sz w:val="24"/>
          <w:szCs w:val="24"/>
          <w:lang w:val="en-US"/>
        </w:rPr>
        <w:t>SurveyPro</w:t>
      </w:r>
      <w:proofErr w:type="spellEnd"/>
      <w:r w:rsidRPr="00F15096">
        <w:rPr>
          <w:rFonts w:ascii="Times New Roman" w:hAnsi="Times New Roman" w:cs="Times New Roman"/>
          <w:sz w:val="24"/>
          <w:szCs w:val="24"/>
          <w:lang w:val="en-US"/>
        </w:rPr>
        <w:t xml:space="preserve"> must provide strong reporting and analytics features that allow users to monitor survey development, track response information, and gain understanding of survey success over time.</w:t>
      </w:r>
    </w:p>
    <w:p w14:paraId="46D0733C" w14:textId="77777777" w:rsidR="001F5B73" w:rsidRPr="00F15096" w:rsidRDefault="001F5B73" w:rsidP="001F5B73">
      <w:pPr>
        <w:autoSpaceDE w:val="0"/>
        <w:autoSpaceDN w:val="0"/>
        <w:adjustRightInd w:val="0"/>
        <w:spacing w:after="0" w:line="240" w:lineRule="auto"/>
        <w:jc w:val="left"/>
        <w:rPr>
          <w:rFonts w:ascii="Times New Roman" w:hAnsi="Times New Roman" w:cs="Times New Roman"/>
          <w:sz w:val="24"/>
          <w:szCs w:val="24"/>
          <w:lang w:val="en-US"/>
        </w:rPr>
      </w:pPr>
    </w:p>
    <w:p w14:paraId="4D6CA106" w14:textId="3014397A" w:rsidR="00CD4EA4" w:rsidRDefault="001F5B73" w:rsidP="001F5B73">
      <w:pPr>
        <w:rPr>
          <w:rFonts w:ascii="Times New Roman" w:hAnsi="Times New Roman" w:cs="Times New Roman"/>
          <w:sz w:val="24"/>
          <w:szCs w:val="24"/>
          <w:lang w:val="en-US"/>
        </w:rPr>
      </w:pPr>
      <w:r w:rsidRPr="00F15096">
        <w:rPr>
          <w:rFonts w:ascii="Times New Roman" w:hAnsi="Times New Roman" w:cs="Times New Roman"/>
          <w:sz w:val="24"/>
          <w:szCs w:val="24"/>
          <w:lang w:val="en-US"/>
        </w:rPr>
        <w:t xml:space="preserve">Mobile Compatibility: Users should be able to access and manage </w:t>
      </w:r>
      <w:r w:rsidR="00EC0717" w:rsidRPr="00F15096">
        <w:rPr>
          <w:rFonts w:ascii="Times New Roman" w:hAnsi="Times New Roman" w:cs="Times New Roman"/>
          <w:sz w:val="24"/>
          <w:szCs w:val="24"/>
          <w:lang w:val="en-US"/>
        </w:rPr>
        <w:t>surveys on</w:t>
      </w:r>
      <w:r w:rsidRPr="00F15096">
        <w:rPr>
          <w:rFonts w:ascii="Times New Roman" w:hAnsi="Times New Roman" w:cs="Times New Roman"/>
          <w:sz w:val="24"/>
          <w:szCs w:val="24"/>
          <w:lang w:val="en-US"/>
        </w:rPr>
        <w:t xml:space="preserve"> the go with </w:t>
      </w:r>
      <w:proofErr w:type="spellStart"/>
      <w:r w:rsidRPr="00F15096">
        <w:rPr>
          <w:rFonts w:ascii="Times New Roman" w:hAnsi="Times New Roman" w:cs="Times New Roman"/>
          <w:sz w:val="24"/>
          <w:szCs w:val="24"/>
          <w:lang w:val="en-US"/>
        </w:rPr>
        <w:t>SurveyPro's</w:t>
      </w:r>
      <w:proofErr w:type="spellEnd"/>
      <w:r w:rsidRPr="00F15096">
        <w:rPr>
          <w:rFonts w:ascii="Times New Roman" w:hAnsi="Times New Roman" w:cs="Times New Roman"/>
          <w:sz w:val="24"/>
          <w:szCs w:val="24"/>
          <w:lang w:val="en-US"/>
        </w:rPr>
        <w:t xml:space="preserve"> compatibility with mobile devices, ensuring flexibility and convenience.</w:t>
      </w:r>
    </w:p>
    <w:p w14:paraId="12EDB91E" w14:textId="77777777" w:rsidR="00EC0717" w:rsidRPr="00F15096" w:rsidRDefault="00EC0717" w:rsidP="001F5B73">
      <w:pPr>
        <w:rPr>
          <w:rFonts w:ascii="Times New Roman" w:hAnsi="Times New Roman" w:cs="Times New Roman"/>
          <w:b/>
          <w:bCs/>
          <w:sz w:val="24"/>
          <w:szCs w:val="24"/>
        </w:rPr>
      </w:pPr>
    </w:p>
    <w:p w14:paraId="04F62A00" w14:textId="2A6F460C" w:rsidR="00C84CEB" w:rsidRDefault="009D4331" w:rsidP="00EA21CE">
      <w:pPr>
        <w:pStyle w:val="Heading1"/>
        <w:rPr>
          <w:rFonts w:ascii="Times New Roman" w:hAnsi="Times New Roman" w:cs="Times New Roman"/>
          <w:b/>
          <w:bCs/>
        </w:rPr>
      </w:pPr>
      <w:bookmarkStart w:id="14" w:name="_Toc147836689"/>
      <w:r>
        <w:rPr>
          <w:rFonts w:ascii="Times New Roman" w:hAnsi="Times New Roman" w:cs="Times New Roman"/>
          <w:b/>
          <w:bCs/>
        </w:rPr>
        <w:t>Data Requirements:</w:t>
      </w:r>
      <w:bookmarkEnd w:id="14"/>
    </w:p>
    <w:p w14:paraId="09DF03DE" w14:textId="77777777" w:rsidR="00EA21CE" w:rsidRPr="00EA21CE" w:rsidRDefault="00EA21CE" w:rsidP="00EA21CE"/>
    <w:p w14:paraId="3D769FB3" w14:textId="77777777" w:rsidR="009D4331" w:rsidRPr="00F15096" w:rsidRDefault="009D4331" w:rsidP="009D4331">
      <w:pPr>
        <w:autoSpaceDE w:val="0"/>
        <w:autoSpaceDN w:val="0"/>
        <w:adjustRightInd w:val="0"/>
        <w:spacing w:after="0" w:line="240" w:lineRule="auto"/>
        <w:jc w:val="left"/>
        <w:rPr>
          <w:rFonts w:ascii="Times New Roman" w:hAnsi="Times New Roman" w:cs="Times New Roman"/>
          <w:sz w:val="24"/>
          <w:szCs w:val="24"/>
          <w:lang w:val="en-US"/>
        </w:rPr>
      </w:pPr>
      <w:r w:rsidRPr="00F15096">
        <w:rPr>
          <w:rFonts w:ascii="Times New Roman" w:hAnsi="Times New Roman" w:cs="Times New Roman"/>
          <w:sz w:val="24"/>
          <w:szCs w:val="24"/>
          <w:lang w:val="en-US"/>
        </w:rPr>
        <w:t>To protect the safety and integrity of user survey data, the platform must emphasize secure data storage.</w:t>
      </w:r>
    </w:p>
    <w:p w14:paraId="0AD95951" w14:textId="77777777" w:rsidR="009D4331" w:rsidRPr="00F15096" w:rsidRDefault="009D4331" w:rsidP="009D4331">
      <w:pPr>
        <w:autoSpaceDE w:val="0"/>
        <w:autoSpaceDN w:val="0"/>
        <w:adjustRightInd w:val="0"/>
        <w:spacing w:after="0" w:line="240" w:lineRule="auto"/>
        <w:jc w:val="left"/>
        <w:rPr>
          <w:rFonts w:ascii="Times New Roman" w:hAnsi="Times New Roman" w:cs="Times New Roman"/>
          <w:sz w:val="24"/>
          <w:szCs w:val="24"/>
          <w:lang w:val="en-US"/>
        </w:rPr>
      </w:pPr>
    </w:p>
    <w:p w14:paraId="4F44303F" w14:textId="77777777" w:rsidR="009D4331" w:rsidRPr="00F15096" w:rsidRDefault="009D4331" w:rsidP="009D4331">
      <w:pPr>
        <w:autoSpaceDE w:val="0"/>
        <w:autoSpaceDN w:val="0"/>
        <w:adjustRightInd w:val="0"/>
        <w:spacing w:after="0" w:line="240" w:lineRule="auto"/>
        <w:jc w:val="left"/>
        <w:rPr>
          <w:rFonts w:ascii="Times New Roman" w:hAnsi="Times New Roman" w:cs="Times New Roman"/>
          <w:sz w:val="24"/>
          <w:szCs w:val="24"/>
          <w:lang w:val="en-US"/>
        </w:rPr>
      </w:pPr>
      <w:r w:rsidRPr="00F15096">
        <w:rPr>
          <w:rFonts w:ascii="Times New Roman" w:hAnsi="Times New Roman" w:cs="Times New Roman"/>
          <w:sz w:val="24"/>
          <w:szCs w:val="24"/>
          <w:lang w:val="en-US"/>
        </w:rPr>
        <w:t>Strong data backup and recovery processes are necessary to avoid data loss in the event of system disruptions or failures.</w:t>
      </w:r>
    </w:p>
    <w:p w14:paraId="05FBC718" w14:textId="77777777" w:rsidR="009D4331" w:rsidRPr="00F15096" w:rsidRDefault="009D4331" w:rsidP="009D4331">
      <w:pPr>
        <w:autoSpaceDE w:val="0"/>
        <w:autoSpaceDN w:val="0"/>
        <w:adjustRightInd w:val="0"/>
        <w:spacing w:after="0" w:line="240" w:lineRule="auto"/>
        <w:jc w:val="left"/>
        <w:rPr>
          <w:rFonts w:ascii="Times New Roman" w:hAnsi="Times New Roman" w:cs="Times New Roman"/>
          <w:sz w:val="24"/>
          <w:szCs w:val="24"/>
          <w:lang w:val="en-US"/>
        </w:rPr>
      </w:pPr>
    </w:p>
    <w:p w14:paraId="27118DE8" w14:textId="77777777" w:rsidR="009D4331" w:rsidRPr="00F15096" w:rsidRDefault="009D4331" w:rsidP="009D4331">
      <w:pPr>
        <w:autoSpaceDE w:val="0"/>
        <w:autoSpaceDN w:val="0"/>
        <w:adjustRightInd w:val="0"/>
        <w:spacing w:after="0" w:line="240" w:lineRule="auto"/>
        <w:jc w:val="left"/>
        <w:rPr>
          <w:rFonts w:ascii="Times New Roman" w:hAnsi="Times New Roman" w:cs="Times New Roman"/>
          <w:sz w:val="24"/>
          <w:szCs w:val="24"/>
          <w:lang w:val="en-US"/>
        </w:rPr>
      </w:pPr>
      <w:r w:rsidRPr="00F15096">
        <w:rPr>
          <w:rFonts w:ascii="Times New Roman" w:hAnsi="Times New Roman" w:cs="Times New Roman"/>
          <w:sz w:val="24"/>
          <w:szCs w:val="24"/>
          <w:lang w:val="en-US"/>
        </w:rPr>
        <w:t xml:space="preserve">Data Privacy: </w:t>
      </w:r>
      <w:proofErr w:type="spellStart"/>
      <w:r w:rsidRPr="00F15096">
        <w:rPr>
          <w:rFonts w:ascii="Times New Roman" w:hAnsi="Times New Roman" w:cs="Times New Roman"/>
          <w:sz w:val="24"/>
          <w:szCs w:val="24"/>
          <w:lang w:val="en-US"/>
        </w:rPr>
        <w:t>SurveyPro</w:t>
      </w:r>
      <w:proofErr w:type="spellEnd"/>
      <w:r w:rsidRPr="00F15096">
        <w:rPr>
          <w:rFonts w:ascii="Times New Roman" w:hAnsi="Times New Roman" w:cs="Times New Roman"/>
          <w:sz w:val="24"/>
          <w:szCs w:val="24"/>
          <w:lang w:val="en-US"/>
        </w:rPr>
        <w:t xml:space="preserve"> is required to observe strict data privacy standards, protecting user data, and making sure that data privacy laws are followed.</w:t>
      </w:r>
    </w:p>
    <w:p w14:paraId="55D90BD8" w14:textId="5A523F92" w:rsidR="009D4331" w:rsidRPr="00F15096" w:rsidRDefault="009D4331" w:rsidP="0094043A">
      <w:pPr>
        <w:rPr>
          <w:rFonts w:ascii="Times New Roman" w:hAnsi="Times New Roman" w:cs="Times New Roman"/>
          <w:b/>
          <w:bCs/>
          <w:sz w:val="24"/>
          <w:szCs w:val="24"/>
        </w:rPr>
      </w:pPr>
    </w:p>
    <w:p w14:paraId="205DA2FA" w14:textId="4342099E" w:rsidR="00F15096" w:rsidRDefault="00F15096" w:rsidP="0094043A">
      <w:pPr>
        <w:rPr>
          <w:rFonts w:ascii="Times New Roman" w:hAnsi="Times New Roman" w:cs="Times New Roman"/>
          <w:b/>
          <w:bCs/>
          <w:sz w:val="32"/>
          <w:szCs w:val="32"/>
        </w:rPr>
      </w:pPr>
    </w:p>
    <w:p w14:paraId="5777C019" w14:textId="281166C9" w:rsidR="00F15096" w:rsidRDefault="00F15096" w:rsidP="0094043A">
      <w:pPr>
        <w:rPr>
          <w:rFonts w:ascii="Times New Roman" w:hAnsi="Times New Roman" w:cs="Times New Roman"/>
          <w:b/>
          <w:bCs/>
          <w:sz w:val="32"/>
          <w:szCs w:val="32"/>
        </w:rPr>
      </w:pPr>
    </w:p>
    <w:p w14:paraId="3EA0EF7B" w14:textId="44E3656D" w:rsidR="00F15096" w:rsidRDefault="00F15096" w:rsidP="0094043A">
      <w:pPr>
        <w:rPr>
          <w:rFonts w:ascii="Times New Roman" w:hAnsi="Times New Roman" w:cs="Times New Roman"/>
          <w:b/>
          <w:bCs/>
          <w:sz w:val="32"/>
          <w:szCs w:val="32"/>
        </w:rPr>
      </w:pPr>
    </w:p>
    <w:p w14:paraId="62B6E2E8" w14:textId="77777777" w:rsidR="00EC0717" w:rsidRDefault="00EC0717" w:rsidP="0094043A">
      <w:pPr>
        <w:rPr>
          <w:rFonts w:ascii="Times New Roman" w:hAnsi="Times New Roman" w:cs="Times New Roman"/>
          <w:b/>
          <w:bCs/>
          <w:sz w:val="32"/>
          <w:szCs w:val="32"/>
        </w:rPr>
      </w:pPr>
    </w:p>
    <w:p w14:paraId="03C7380C" w14:textId="721393F5" w:rsidR="00AE2F00" w:rsidRDefault="00AE2F00" w:rsidP="00AE2F00">
      <w:pPr>
        <w:pStyle w:val="Heading1"/>
        <w:rPr>
          <w:rFonts w:ascii="Times New Roman" w:hAnsi="Times New Roman" w:cs="Times New Roman"/>
          <w:b/>
          <w:bCs/>
        </w:rPr>
      </w:pPr>
      <w:bookmarkStart w:id="15" w:name="_Toc147836690"/>
      <w:proofErr w:type="spellStart"/>
      <w:r>
        <w:rPr>
          <w:rFonts w:ascii="Times New Roman" w:hAnsi="Times New Roman" w:cs="Times New Roman"/>
          <w:b/>
          <w:bCs/>
        </w:rPr>
        <w:lastRenderedPageBreak/>
        <w:t>Envirnonmental</w:t>
      </w:r>
      <w:proofErr w:type="spellEnd"/>
      <w:r>
        <w:rPr>
          <w:rFonts w:ascii="Times New Roman" w:hAnsi="Times New Roman" w:cs="Times New Roman"/>
          <w:b/>
          <w:bCs/>
        </w:rPr>
        <w:t xml:space="preserve"> Requirements:</w:t>
      </w:r>
      <w:bookmarkEnd w:id="15"/>
    </w:p>
    <w:p w14:paraId="68A64DB8" w14:textId="77777777" w:rsidR="00F15096" w:rsidRDefault="00F15096" w:rsidP="00AE2F00">
      <w:pPr>
        <w:autoSpaceDE w:val="0"/>
        <w:autoSpaceDN w:val="0"/>
        <w:adjustRightInd w:val="0"/>
        <w:spacing w:after="0" w:line="240" w:lineRule="auto"/>
        <w:jc w:val="left"/>
        <w:rPr>
          <w:rFonts w:ascii="Times New Roman" w:hAnsi="Times New Roman" w:cs="Times New Roman"/>
          <w:b/>
          <w:bCs/>
          <w:sz w:val="32"/>
          <w:szCs w:val="32"/>
        </w:rPr>
      </w:pPr>
    </w:p>
    <w:p w14:paraId="3D615903" w14:textId="3F101FF2" w:rsidR="00AE2F00" w:rsidRPr="00F15096" w:rsidRDefault="00AE2F00" w:rsidP="00AE2F00">
      <w:pPr>
        <w:autoSpaceDE w:val="0"/>
        <w:autoSpaceDN w:val="0"/>
        <w:adjustRightInd w:val="0"/>
        <w:spacing w:after="0" w:line="240" w:lineRule="auto"/>
        <w:jc w:val="left"/>
        <w:rPr>
          <w:rFonts w:ascii="Times New Roman" w:hAnsi="Times New Roman" w:cs="Times New Roman"/>
          <w:sz w:val="24"/>
          <w:szCs w:val="24"/>
          <w:lang w:val="en-US"/>
        </w:rPr>
      </w:pPr>
      <w:r w:rsidRPr="00F15096">
        <w:rPr>
          <w:rFonts w:ascii="Times New Roman" w:hAnsi="Times New Roman" w:cs="Times New Roman"/>
          <w:sz w:val="24"/>
          <w:szCs w:val="24"/>
          <w:lang w:val="en-US"/>
        </w:rPr>
        <w:t>Scalability: The platform must be scalable in order to handle an expanding user base and growing survey data.</w:t>
      </w:r>
    </w:p>
    <w:p w14:paraId="5AA0950A" w14:textId="77777777" w:rsidR="00AE2F00" w:rsidRPr="00F15096" w:rsidRDefault="00AE2F00" w:rsidP="00AE2F00">
      <w:pPr>
        <w:autoSpaceDE w:val="0"/>
        <w:autoSpaceDN w:val="0"/>
        <w:adjustRightInd w:val="0"/>
        <w:spacing w:after="0" w:line="240" w:lineRule="auto"/>
        <w:jc w:val="left"/>
        <w:rPr>
          <w:rFonts w:ascii="Times New Roman" w:hAnsi="Times New Roman" w:cs="Times New Roman"/>
          <w:sz w:val="24"/>
          <w:szCs w:val="24"/>
          <w:lang w:val="en-US"/>
        </w:rPr>
      </w:pPr>
    </w:p>
    <w:p w14:paraId="5D828F60" w14:textId="77777777" w:rsidR="00AE2F00" w:rsidRPr="00F15096" w:rsidRDefault="00AE2F00" w:rsidP="00AE2F00">
      <w:pPr>
        <w:autoSpaceDE w:val="0"/>
        <w:autoSpaceDN w:val="0"/>
        <w:adjustRightInd w:val="0"/>
        <w:spacing w:after="0" w:line="240" w:lineRule="auto"/>
        <w:jc w:val="left"/>
        <w:rPr>
          <w:rFonts w:ascii="Times New Roman" w:hAnsi="Times New Roman" w:cs="Times New Roman"/>
          <w:sz w:val="24"/>
          <w:szCs w:val="24"/>
          <w:lang w:val="en-US"/>
        </w:rPr>
      </w:pPr>
      <w:r w:rsidRPr="00F15096">
        <w:rPr>
          <w:rFonts w:ascii="Times New Roman" w:hAnsi="Times New Roman" w:cs="Times New Roman"/>
          <w:sz w:val="24"/>
          <w:szCs w:val="24"/>
          <w:lang w:val="en-US"/>
        </w:rPr>
        <w:t xml:space="preserve">Reliability: To guarantee customers can access the platform regularly and without delays, </w:t>
      </w:r>
      <w:proofErr w:type="spellStart"/>
      <w:r w:rsidRPr="00F15096">
        <w:rPr>
          <w:rFonts w:ascii="Times New Roman" w:hAnsi="Times New Roman" w:cs="Times New Roman"/>
          <w:sz w:val="24"/>
          <w:szCs w:val="24"/>
          <w:lang w:val="en-US"/>
        </w:rPr>
        <w:t>SurveyPro</w:t>
      </w:r>
      <w:proofErr w:type="spellEnd"/>
      <w:r w:rsidRPr="00F15096">
        <w:rPr>
          <w:rFonts w:ascii="Times New Roman" w:hAnsi="Times New Roman" w:cs="Times New Roman"/>
          <w:sz w:val="24"/>
          <w:szCs w:val="24"/>
          <w:lang w:val="en-US"/>
        </w:rPr>
        <w:t xml:space="preserve"> should offer excellent reliability and uptime.</w:t>
      </w:r>
    </w:p>
    <w:p w14:paraId="74C3418B" w14:textId="77777777" w:rsidR="00AE2F00" w:rsidRPr="00F15096" w:rsidRDefault="00AE2F00" w:rsidP="00AE2F00">
      <w:pPr>
        <w:autoSpaceDE w:val="0"/>
        <w:autoSpaceDN w:val="0"/>
        <w:adjustRightInd w:val="0"/>
        <w:spacing w:after="0" w:line="240" w:lineRule="auto"/>
        <w:jc w:val="left"/>
        <w:rPr>
          <w:rFonts w:ascii="Times New Roman" w:hAnsi="Times New Roman" w:cs="Times New Roman"/>
          <w:sz w:val="24"/>
          <w:szCs w:val="24"/>
          <w:lang w:val="en-US"/>
        </w:rPr>
      </w:pPr>
    </w:p>
    <w:p w14:paraId="01B67260" w14:textId="738EBEED" w:rsidR="00AE2F00" w:rsidRPr="00F15096" w:rsidRDefault="00AE2F00" w:rsidP="00AE2F00">
      <w:pPr>
        <w:autoSpaceDE w:val="0"/>
        <w:autoSpaceDN w:val="0"/>
        <w:adjustRightInd w:val="0"/>
        <w:spacing w:after="0" w:line="240" w:lineRule="auto"/>
        <w:jc w:val="left"/>
        <w:rPr>
          <w:rFonts w:ascii="Times New Roman" w:hAnsi="Times New Roman" w:cs="Times New Roman"/>
          <w:sz w:val="24"/>
          <w:szCs w:val="24"/>
          <w:lang w:val="en-US"/>
        </w:rPr>
      </w:pPr>
      <w:r w:rsidRPr="00F15096">
        <w:rPr>
          <w:rFonts w:ascii="Times New Roman" w:hAnsi="Times New Roman" w:cs="Times New Roman"/>
          <w:sz w:val="24"/>
          <w:szCs w:val="24"/>
          <w:lang w:val="en-US"/>
        </w:rPr>
        <w:t>Accessibility: To encourage inclusivity, the platform must be available to all users, including those with disabilities.</w:t>
      </w:r>
    </w:p>
    <w:p w14:paraId="463F7758" w14:textId="77777777" w:rsidR="009627D7" w:rsidRDefault="009627D7" w:rsidP="00AE2F00">
      <w:pPr>
        <w:autoSpaceDE w:val="0"/>
        <w:autoSpaceDN w:val="0"/>
        <w:adjustRightInd w:val="0"/>
        <w:spacing w:after="0" w:line="240" w:lineRule="auto"/>
        <w:jc w:val="left"/>
        <w:rPr>
          <w:rFonts w:ascii="AppleSystemUIFont" w:hAnsi="AppleSystemUIFont" w:cs="AppleSystemUIFont"/>
          <w:sz w:val="26"/>
          <w:szCs w:val="26"/>
          <w:lang w:val="en-US"/>
        </w:rPr>
      </w:pPr>
    </w:p>
    <w:p w14:paraId="09BE41BB" w14:textId="7B36B3DF" w:rsidR="00753161" w:rsidRDefault="00753161" w:rsidP="00753161">
      <w:pPr>
        <w:pStyle w:val="Heading1"/>
        <w:rPr>
          <w:rFonts w:ascii="Times New Roman" w:hAnsi="Times New Roman" w:cs="Times New Roman"/>
          <w:b/>
          <w:bCs/>
        </w:rPr>
      </w:pPr>
      <w:bookmarkStart w:id="16" w:name="_Toc147836691"/>
      <w:r>
        <w:rPr>
          <w:rFonts w:ascii="Times New Roman" w:hAnsi="Times New Roman" w:cs="Times New Roman"/>
          <w:b/>
          <w:bCs/>
        </w:rPr>
        <w:t>U</w:t>
      </w:r>
      <w:r w:rsidR="001E6BAB">
        <w:rPr>
          <w:rFonts w:ascii="Times New Roman" w:hAnsi="Times New Roman" w:cs="Times New Roman"/>
          <w:b/>
          <w:bCs/>
        </w:rPr>
        <w:t>ser</w:t>
      </w:r>
      <w:r>
        <w:rPr>
          <w:rFonts w:ascii="Times New Roman" w:hAnsi="Times New Roman" w:cs="Times New Roman"/>
          <w:b/>
          <w:bCs/>
        </w:rPr>
        <w:t xml:space="preserve"> </w:t>
      </w:r>
      <w:proofErr w:type="spellStart"/>
      <w:r>
        <w:rPr>
          <w:rFonts w:ascii="Times New Roman" w:hAnsi="Times New Roman" w:cs="Times New Roman"/>
          <w:b/>
          <w:bCs/>
        </w:rPr>
        <w:t>characterisitics</w:t>
      </w:r>
      <w:proofErr w:type="spellEnd"/>
      <w:r>
        <w:rPr>
          <w:rFonts w:ascii="Times New Roman" w:hAnsi="Times New Roman" w:cs="Times New Roman"/>
          <w:b/>
          <w:bCs/>
        </w:rPr>
        <w:t>:</w:t>
      </w:r>
      <w:bookmarkEnd w:id="16"/>
    </w:p>
    <w:p w14:paraId="4F4E9089" w14:textId="77777777" w:rsidR="00AE2F00" w:rsidRDefault="00AE2F00" w:rsidP="00AE2F00">
      <w:pPr>
        <w:autoSpaceDE w:val="0"/>
        <w:autoSpaceDN w:val="0"/>
        <w:adjustRightInd w:val="0"/>
        <w:spacing w:after="0" w:line="240" w:lineRule="auto"/>
        <w:jc w:val="left"/>
        <w:rPr>
          <w:rFonts w:ascii="AppleSystemUIFont" w:hAnsi="AppleSystemUIFont" w:cs="AppleSystemUIFont"/>
          <w:sz w:val="26"/>
          <w:szCs w:val="26"/>
          <w:lang w:val="en-US"/>
        </w:rPr>
      </w:pPr>
    </w:p>
    <w:p w14:paraId="2BCFD9DE" w14:textId="5FE5DCB5" w:rsidR="00CF5338" w:rsidRPr="00F15096" w:rsidRDefault="00CF5338" w:rsidP="0094043A">
      <w:pPr>
        <w:rPr>
          <w:rFonts w:ascii="Times New Roman" w:hAnsi="Times New Roman" w:cs="Times New Roman"/>
          <w:b/>
          <w:bCs/>
          <w:sz w:val="24"/>
          <w:szCs w:val="24"/>
        </w:rPr>
      </w:pPr>
    </w:p>
    <w:p w14:paraId="3CE9FE60" w14:textId="77777777" w:rsidR="00753161" w:rsidRPr="00F15096" w:rsidRDefault="00753161" w:rsidP="00753161">
      <w:pPr>
        <w:autoSpaceDE w:val="0"/>
        <w:autoSpaceDN w:val="0"/>
        <w:adjustRightInd w:val="0"/>
        <w:spacing w:after="0" w:line="240" w:lineRule="auto"/>
        <w:jc w:val="left"/>
        <w:rPr>
          <w:rFonts w:ascii="Times New Roman" w:hAnsi="Times New Roman" w:cs="Times New Roman"/>
          <w:sz w:val="24"/>
          <w:szCs w:val="24"/>
          <w:lang w:val="en-US"/>
        </w:rPr>
      </w:pPr>
      <w:r w:rsidRPr="00F15096">
        <w:rPr>
          <w:rFonts w:ascii="Times New Roman" w:hAnsi="Times New Roman" w:cs="Times New Roman"/>
          <w:sz w:val="24"/>
          <w:szCs w:val="24"/>
          <w:lang w:val="en-US"/>
        </w:rPr>
        <w:t xml:space="preserve">User-Friendly Interface: </w:t>
      </w:r>
      <w:proofErr w:type="spellStart"/>
      <w:r w:rsidRPr="00F15096">
        <w:rPr>
          <w:rFonts w:ascii="Times New Roman" w:hAnsi="Times New Roman" w:cs="Times New Roman"/>
          <w:sz w:val="24"/>
          <w:szCs w:val="24"/>
          <w:lang w:val="en-US"/>
        </w:rPr>
        <w:t>SurveyPro</w:t>
      </w:r>
      <w:proofErr w:type="spellEnd"/>
      <w:r w:rsidRPr="00F15096">
        <w:rPr>
          <w:rFonts w:ascii="Times New Roman" w:hAnsi="Times New Roman" w:cs="Times New Roman"/>
          <w:sz w:val="24"/>
          <w:szCs w:val="24"/>
          <w:lang w:val="en-US"/>
        </w:rPr>
        <w:t xml:space="preserve"> should have an easy-to-use interface that makes creating and managing surveys simple.</w:t>
      </w:r>
    </w:p>
    <w:p w14:paraId="77D06EEE" w14:textId="77777777" w:rsidR="00753161" w:rsidRPr="00F15096" w:rsidRDefault="00753161" w:rsidP="00753161">
      <w:pPr>
        <w:autoSpaceDE w:val="0"/>
        <w:autoSpaceDN w:val="0"/>
        <w:adjustRightInd w:val="0"/>
        <w:spacing w:after="0" w:line="240" w:lineRule="auto"/>
        <w:jc w:val="left"/>
        <w:rPr>
          <w:rFonts w:ascii="Times New Roman" w:hAnsi="Times New Roman" w:cs="Times New Roman"/>
          <w:sz w:val="24"/>
          <w:szCs w:val="24"/>
          <w:lang w:val="en-US"/>
        </w:rPr>
      </w:pPr>
    </w:p>
    <w:p w14:paraId="123C9A4C" w14:textId="77777777" w:rsidR="00753161" w:rsidRPr="00F15096" w:rsidRDefault="00753161" w:rsidP="00753161">
      <w:pPr>
        <w:autoSpaceDE w:val="0"/>
        <w:autoSpaceDN w:val="0"/>
        <w:adjustRightInd w:val="0"/>
        <w:spacing w:after="0" w:line="240" w:lineRule="auto"/>
        <w:jc w:val="left"/>
        <w:rPr>
          <w:rFonts w:ascii="Times New Roman" w:hAnsi="Times New Roman" w:cs="Times New Roman"/>
          <w:sz w:val="24"/>
          <w:szCs w:val="24"/>
          <w:lang w:val="en-US"/>
        </w:rPr>
      </w:pPr>
      <w:r w:rsidRPr="00F15096">
        <w:rPr>
          <w:rFonts w:ascii="Times New Roman" w:hAnsi="Times New Roman" w:cs="Times New Roman"/>
          <w:sz w:val="24"/>
          <w:szCs w:val="24"/>
          <w:lang w:val="en-US"/>
        </w:rPr>
        <w:t>Choices for Customization: By choosing themes, styles, and customization choices, users should be able to tailor their survey experiences.</w:t>
      </w:r>
    </w:p>
    <w:p w14:paraId="39F81693" w14:textId="77777777" w:rsidR="00753161" w:rsidRPr="00F15096" w:rsidRDefault="00753161" w:rsidP="00753161">
      <w:pPr>
        <w:autoSpaceDE w:val="0"/>
        <w:autoSpaceDN w:val="0"/>
        <w:adjustRightInd w:val="0"/>
        <w:spacing w:after="0" w:line="240" w:lineRule="auto"/>
        <w:jc w:val="left"/>
        <w:rPr>
          <w:rFonts w:ascii="Times New Roman" w:hAnsi="Times New Roman" w:cs="Times New Roman"/>
          <w:sz w:val="24"/>
          <w:szCs w:val="24"/>
          <w:lang w:val="en-US"/>
        </w:rPr>
      </w:pPr>
    </w:p>
    <w:p w14:paraId="1050FB66" w14:textId="7D86CB62" w:rsidR="00CF5338" w:rsidRPr="00F15096" w:rsidRDefault="00753161" w:rsidP="00753161">
      <w:pPr>
        <w:rPr>
          <w:rFonts w:ascii="Times New Roman" w:hAnsi="Times New Roman" w:cs="Times New Roman"/>
          <w:b/>
          <w:bCs/>
          <w:sz w:val="24"/>
          <w:szCs w:val="24"/>
        </w:rPr>
      </w:pPr>
      <w:r w:rsidRPr="00F15096">
        <w:rPr>
          <w:rFonts w:ascii="Times New Roman" w:hAnsi="Times New Roman" w:cs="Times New Roman"/>
          <w:sz w:val="24"/>
          <w:szCs w:val="24"/>
          <w:lang w:val="en-US"/>
        </w:rPr>
        <w:t>Individualized Content: The platform should offer recommendations and tips for individualized content that are based on the survey preferences and interests of each user.</w:t>
      </w:r>
    </w:p>
    <w:p w14:paraId="09FE9021" w14:textId="5FEA5045" w:rsidR="001E6BAB" w:rsidRDefault="001E6BAB" w:rsidP="001E6BAB">
      <w:pPr>
        <w:pStyle w:val="Heading1"/>
        <w:rPr>
          <w:rFonts w:ascii="Times New Roman" w:hAnsi="Times New Roman" w:cs="Times New Roman"/>
          <w:b/>
          <w:bCs/>
        </w:rPr>
      </w:pPr>
      <w:bookmarkStart w:id="17" w:name="_Toc147836692"/>
      <w:r>
        <w:rPr>
          <w:rFonts w:ascii="Times New Roman" w:hAnsi="Times New Roman" w:cs="Times New Roman"/>
          <w:b/>
          <w:bCs/>
        </w:rPr>
        <w:t>Usability goals:</w:t>
      </w:r>
      <w:bookmarkEnd w:id="17"/>
    </w:p>
    <w:p w14:paraId="7D4C6766" w14:textId="7C9F726F" w:rsidR="00CF5338" w:rsidRDefault="00CF5338" w:rsidP="0094043A">
      <w:pPr>
        <w:rPr>
          <w:rFonts w:ascii="Times New Roman" w:hAnsi="Times New Roman" w:cs="Times New Roman"/>
          <w:b/>
          <w:bCs/>
          <w:sz w:val="32"/>
          <w:szCs w:val="32"/>
        </w:rPr>
      </w:pPr>
    </w:p>
    <w:p w14:paraId="4AEC1F6B" w14:textId="77777777" w:rsidR="001C0E1C" w:rsidRPr="00F15096" w:rsidRDefault="001C0E1C" w:rsidP="001C0E1C">
      <w:pPr>
        <w:autoSpaceDE w:val="0"/>
        <w:autoSpaceDN w:val="0"/>
        <w:adjustRightInd w:val="0"/>
        <w:spacing w:after="0" w:line="240" w:lineRule="auto"/>
        <w:jc w:val="left"/>
        <w:rPr>
          <w:rFonts w:ascii="Times New Roman" w:hAnsi="Times New Roman" w:cs="Times New Roman"/>
          <w:sz w:val="24"/>
          <w:szCs w:val="24"/>
          <w:lang w:val="en-US"/>
        </w:rPr>
      </w:pPr>
      <w:r w:rsidRPr="00F15096">
        <w:rPr>
          <w:rFonts w:ascii="Times New Roman" w:hAnsi="Times New Roman" w:cs="Times New Roman"/>
          <w:sz w:val="24"/>
          <w:szCs w:val="24"/>
          <w:lang w:val="en-US"/>
        </w:rPr>
        <w:t xml:space="preserve">Simple Navigation: In order to make it easy for users to find and use features, </w:t>
      </w:r>
      <w:proofErr w:type="spellStart"/>
      <w:r w:rsidRPr="00F15096">
        <w:rPr>
          <w:rFonts w:ascii="Times New Roman" w:hAnsi="Times New Roman" w:cs="Times New Roman"/>
          <w:sz w:val="24"/>
          <w:szCs w:val="24"/>
          <w:lang w:val="en-US"/>
        </w:rPr>
        <w:t>SurveyPro's</w:t>
      </w:r>
      <w:proofErr w:type="spellEnd"/>
      <w:r w:rsidRPr="00F15096">
        <w:rPr>
          <w:rFonts w:ascii="Times New Roman" w:hAnsi="Times New Roman" w:cs="Times New Roman"/>
          <w:sz w:val="24"/>
          <w:szCs w:val="24"/>
          <w:lang w:val="en-US"/>
        </w:rPr>
        <w:t xml:space="preserve"> navigation must be prioritized as being simple and effective.</w:t>
      </w:r>
    </w:p>
    <w:p w14:paraId="5F7E208A" w14:textId="77777777" w:rsidR="001C0E1C" w:rsidRPr="00F15096" w:rsidRDefault="001C0E1C" w:rsidP="001C0E1C">
      <w:pPr>
        <w:autoSpaceDE w:val="0"/>
        <w:autoSpaceDN w:val="0"/>
        <w:adjustRightInd w:val="0"/>
        <w:spacing w:after="0" w:line="240" w:lineRule="auto"/>
        <w:jc w:val="left"/>
        <w:rPr>
          <w:rFonts w:ascii="Times New Roman" w:hAnsi="Times New Roman" w:cs="Times New Roman"/>
          <w:sz w:val="24"/>
          <w:szCs w:val="24"/>
          <w:lang w:val="en-US"/>
        </w:rPr>
      </w:pPr>
    </w:p>
    <w:p w14:paraId="04B331B7" w14:textId="77777777" w:rsidR="001C0E1C" w:rsidRPr="00F15096" w:rsidRDefault="001C0E1C" w:rsidP="001C0E1C">
      <w:pPr>
        <w:autoSpaceDE w:val="0"/>
        <w:autoSpaceDN w:val="0"/>
        <w:adjustRightInd w:val="0"/>
        <w:spacing w:after="0" w:line="240" w:lineRule="auto"/>
        <w:jc w:val="left"/>
        <w:rPr>
          <w:rFonts w:ascii="Times New Roman" w:hAnsi="Times New Roman" w:cs="Times New Roman"/>
          <w:sz w:val="24"/>
          <w:szCs w:val="24"/>
          <w:lang w:val="en-US"/>
        </w:rPr>
      </w:pPr>
      <w:r w:rsidRPr="00F15096">
        <w:rPr>
          <w:rFonts w:ascii="Times New Roman" w:hAnsi="Times New Roman" w:cs="Times New Roman"/>
          <w:sz w:val="24"/>
          <w:szCs w:val="24"/>
          <w:lang w:val="en-US"/>
        </w:rPr>
        <w:t>Rapid Response: To avoid user frustration brought on by delays, the platform should provide quick responses and load times.</w:t>
      </w:r>
    </w:p>
    <w:p w14:paraId="6986FC50" w14:textId="77777777" w:rsidR="001C0E1C" w:rsidRPr="00F15096" w:rsidRDefault="001C0E1C" w:rsidP="001C0E1C">
      <w:pPr>
        <w:autoSpaceDE w:val="0"/>
        <w:autoSpaceDN w:val="0"/>
        <w:adjustRightInd w:val="0"/>
        <w:spacing w:after="0" w:line="240" w:lineRule="auto"/>
        <w:jc w:val="left"/>
        <w:rPr>
          <w:rFonts w:ascii="Times New Roman" w:hAnsi="Times New Roman" w:cs="Times New Roman"/>
          <w:sz w:val="24"/>
          <w:szCs w:val="24"/>
          <w:lang w:val="en-US"/>
        </w:rPr>
      </w:pPr>
    </w:p>
    <w:p w14:paraId="0378AD50" w14:textId="2540B583" w:rsidR="00B03CFF" w:rsidRPr="00F15096" w:rsidRDefault="001C0E1C" w:rsidP="001C0E1C">
      <w:pPr>
        <w:rPr>
          <w:rFonts w:ascii="Times New Roman" w:hAnsi="Times New Roman" w:cs="Times New Roman"/>
          <w:sz w:val="24"/>
          <w:szCs w:val="24"/>
          <w:lang w:val="en-US"/>
        </w:rPr>
      </w:pPr>
      <w:r w:rsidRPr="00F15096">
        <w:rPr>
          <w:rFonts w:ascii="Times New Roman" w:hAnsi="Times New Roman" w:cs="Times New Roman"/>
          <w:sz w:val="24"/>
          <w:szCs w:val="24"/>
          <w:lang w:val="en-US"/>
        </w:rPr>
        <w:t xml:space="preserve">Strong error prevention and recovery techniques are required by </w:t>
      </w:r>
      <w:proofErr w:type="spellStart"/>
      <w:r w:rsidRPr="00F15096">
        <w:rPr>
          <w:rFonts w:ascii="Times New Roman" w:hAnsi="Times New Roman" w:cs="Times New Roman"/>
          <w:sz w:val="24"/>
          <w:szCs w:val="24"/>
          <w:lang w:val="en-US"/>
        </w:rPr>
        <w:t>SurveyPro</w:t>
      </w:r>
      <w:proofErr w:type="spellEnd"/>
      <w:r w:rsidRPr="00F15096">
        <w:rPr>
          <w:rFonts w:ascii="Times New Roman" w:hAnsi="Times New Roman" w:cs="Times New Roman"/>
          <w:sz w:val="24"/>
          <w:szCs w:val="24"/>
          <w:lang w:val="en-US"/>
        </w:rPr>
        <w:t xml:space="preserve"> in order to reduce user annoyance in the event of mistakes or problems.</w:t>
      </w:r>
    </w:p>
    <w:p w14:paraId="5DB49396" w14:textId="1D2BD618" w:rsidR="009627D7" w:rsidRDefault="009627D7" w:rsidP="001C0E1C"/>
    <w:p w14:paraId="35C11B34" w14:textId="4C3D747A" w:rsidR="00EC0717" w:rsidRDefault="00EC0717" w:rsidP="001C0E1C"/>
    <w:p w14:paraId="6CAA5D4F" w14:textId="77777777" w:rsidR="00EC0717" w:rsidRDefault="00EC0717" w:rsidP="001C0E1C"/>
    <w:p w14:paraId="05EBFA7D" w14:textId="7309C373" w:rsidR="001E6BAB" w:rsidRDefault="001E6BAB" w:rsidP="001E6BAB">
      <w:pPr>
        <w:pStyle w:val="Heading1"/>
        <w:rPr>
          <w:rFonts w:ascii="Times New Roman" w:hAnsi="Times New Roman" w:cs="Times New Roman"/>
          <w:b/>
          <w:bCs/>
        </w:rPr>
      </w:pPr>
      <w:bookmarkStart w:id="18" w:name="_Toc147836693"/>
      <w:r>
        <w:rPr>
          <w:rFonts w:ascii="Times New Roman" w:hAnsi="Times New Roman" w:cs="Times New Roman"/>
          <w:b/>
          <w:bCs/>
        </w:rPr>
        <w:lastRenderedPageBreak/>
        <w:t>User experience goals:</w:t>
      </w:r>
      <w:bookmarkEnd w:id="18"/>
    </w:p>
    <w:p w14:paraId="589BF754" w14:textId="5795AE47" w:rsidR="001C0E1C" w:rsidRDefault="001C0E1C" w:rsidP="001C0E1C"/>
    <w:p w14:paraId="7DD7546D" w14:textId="77777777" w:rsidR="001C0E1C" w:rsidRPr="00F15096" w:rsidRDefault="001C0E1C" w:rsidP="001C0E1C">
      <w:pPr>
        <w:autoSpaceDE w:val="0"/>
        <w:autoSpaceDN w:val="0"/>
        <w:adjustRightInd w:val="0"/>
        <w:spacing w:after="0" w:line="240" w:lineRule="auto"/>
        <w:jc w:val="left"/>
        <w:rPr>
          <w:rFonts w:ascii="Times New Roman" w:hAnsi="Times New Roman" w:cs="Times New Roman"/>
          <w:sz w:val="24"/>
          <w:szCs w:val="24"/>
          <w:lang w:val="en-US"/>
        </w:rPr>
      </w:pPr>
      <w:r w:rsidRPr="00F15096">
        <w:rPr>
          <w:rFonts w:ascii="Times New Roman" w:hAnsi="Times New Roman" w:cs="Times New Roman"/>
          <w:sz w:val="24"/>
          <w:szCs w:val="24"/>
          <w:lang w:val="en-US"/>
        </w:rPr>
        <w:t>Interactive and Engaging: To encourage users to explore and engage with survey creation and data analysis functions, the platform should include interactive and engaging elements.</w:t>
      </w:r>
    </w:p>
    <w:p w14:paraId="48CECF16" w14:textId="77777777" w:rsidR="001C0E1C" w:rsidRPr="00F15096" w:rsidRDefault="001C0E1C" w:rsidP="001C0E1C">
      <w:pPr>
        <w:autoSpaceDE w:val="0"/>
        <w:autoSpaceDN w:val="0"/>
        <w:adjustRightInd w:val="0"/>
        <w:spacing w:after="0" w:line="240" w:lineRule="auto"/>
        <w:jc w:val="left"/>
        <w:rPr>
          <w:rFonts w:ascii="Times New Roman" w:hAnsi="Times New Roman" w:cs="Times New Roman"/>
          <w:sz w:val="24"/>
          <w:szCs w:val="24"/>
          <w:lang w:val="en-US"/>
        </w:rPr>
      </w:pPr>
    </w:p>
    <w:p w14:paraId="40EB51A3" w14:textId="77777777" w:rsidR="001C0E1C" w:rsidRPr="00F15096" w:rsidRDefault="001C0E1C" w:rsidP="001C0E1C">
      <w:pPr>
        <w:autoSpaceDE w:val="0"/>
        <w:autoSpaceDN w:val="0"/>
        <w:adjustRightInd w:val="0"/>
        <w:spacing w:after="0" w:line="240" w:lineRule="auto"/>
        <w:jc w:val="left"/>
        <w:rPr>
          <w:rFonts w:ascii="Times New Roman" w:hAnsi="Times New Roman" w:cs="Times New Roman"/>
          <w:sz w:val="24"/>
          <w:szCs w:val="24"/>
          <w:lang w:val="en-US"/>
        </w:rPr>
      </w:pPr>
      <w:r w:rsidRPr="00F15096">
        <w:rPr>
          <w:rFonts w:ascii="Times New Roman" w:hAnsi="Times New Roman" w:cs="Times New Roman"/>
          <w:sz w:val="24"/>
          <w:szCs w:val="24"/>
          <w:lang w:val="en-US"/>
        </w:rPr>
        <w:t xml:space="preserve">Personalization: Users should be able to customize their survey experiences with </w:t>
      </w:r>
      <w:proofErr w:type="spellStart"/>
      <w:r w:rsidRPr="00F15096">
        <w:rPr>
          <w:rFonts w:ascii="Times New Roman" w:hAnsi="Times New Roman" w:cs="Times New Roman"/>
          <w:sz w:val="24"/>
          <w:szCs w:val="24"/>
          <w:lang w:val="en-US"/>
        </w:rPr>
        <w:t>SurveyPro</w:t>
      </w:r>
      <w:proofErr w:type="spellEnd"/>
      <w:r w:rsidRPr="00F15096">
        <w:rPr>
          <w:rFonts w:ascii="Times New Roman" w:hAnsi="Times New Roman" w:cs="Times New Roman"/>
          <w:sz w:val="24"/>
          <w:szCs w:val="24"/>
          <w:lang w:val="en-US"/>
        </w:rPr>
        <w:t xml:space="preserve"> to suit their unique requirements and preferences.</w:t>
      </w:r>
    </w:p>
    <w:p w14:paraId="1EA7C178" w14:textId="77777777" w:rsidR="001C0E1C" w:rsidRPr="00F15096" w:rsidRDefault="001C0E1C" w:rsidP="001C0E1C">
      <w:pPr>
        <w:autoSpaceDE w:val="0"/>
        <w:autoSpaceDN w:val="0"/>
        <w:adjustRightInd w:val="0"/>
        <w:spacing w:after="0" w:line="240" w:lineRule="auto"/>
        <w:jc w:val="left"/>
        <w:rPr>
          <w:rFonts w:ascii="Times New Roman" w:hAnsi="Times New Roman" w:cs="Times New Roman"/>
          <w:sz w:val="24"/>
          <w:szCs w:val="24"/>
          <w:lang w:val="en-US"/>
        </w:rPr>
      </w:pPr>
    </w:p>
    <w:p w14:paraId="26F59ABE" w14:textId="7ECDC75F" w:rsidR="00A04174" w:rsidRPr="00F15096" w:rsidRDefault="001C0E1C" w:rsidP="001C0E1C">
      <w:pPr>
        <w:rPr>
          <w:rFonts w:ascii="Times New Roman" w:hAnsi="Times New Roman" w:cs="Times New Roman"/>
          <w:sz w:val="24"/>
          <w:szCs w:val="24"/>
          <w:lang w:val="en-US"/>
        </w:rPr>
      </w:pPr>
      <w:r w:rsidRPr="00F15096">
        <w:rPr>
          <w:rFonts w:ascii="Times New Roman" w:hAnsi="Times New Roman" w:cs="Times New Roman"/>
          <w:sz w:val="24"/>
          <w:szCs w:val="24"/>
          <w:lang w:val="en-US"/>
        </w:rPr>
        <w:t>Relevant material: The platform ought to provide recommendations and material that are pertinent to the goals and preferences of users' survey</w:t>
      </w:r>
      <w:r w:rsidR="00A04174" w:rsidRPr="00F15096">
        <w:rPr>
          <w:rFonts w:ascii="Times New Roman" w:hAnsi="Times New Roman" w:cs="Times New Roman"/>
          <w:sz w:val="24"/>
          <w:szCs w:val="24"/>
          <w:lang w:val="en-US"/>
        </w:rPr>
        <w:t>s.</w:t>
      </w:r>
    </w:p>
    <w:p w14:paraId="4485B705" w14:textId="02ECB6CF" w:rsidR="00A04174" w:rsidRPr="00F15096" w:rsidRDefault="00A04174" w:rsidP="001C0E1C">
      <w:pPr>
        <w:rPr>
          <w:rFonts w:ascii="Times New Roman" w:hAnsi="Times New Roman" w:cs="Times New Roman"/>
          <w:sz w:val="24"/>
          <w:szCs w:val="24"/>
          <w:lang w:val="en-US"/>
        </w:rPr>
      </w:pPr>
      <w:r w:rsidRPr="00F15096">
        <w:rPr>
          <w:rFonts w:ascii="Times New Roman" w:hAnsi="Times New Roman" w:cs="Times New Roman"/>
          <w:sz w:val="24"/>
          <w:szCs w:val="24"/>
          <w:lang w:val="en-US"/>
        </w:rPr>
        <w:t xml:space="preserve">In conclusion, </w:t>
      </w:r>
      <w:proofErr w:type="spellStart"/>
      <w:r w:rsidRPr="00F15096">
        <w:rPr>
          <w:rFonts w:ascii="Times New Roman" w:hAnsi="Times New Roman" w:cs="Times New Roman"/>
          <w:sz w:val="24"/>
          <w:szCs w:val="24"/>
          <w:lang w:val="en-US"/>
        </w:rPr>
        <w:t>SurveyPro's</w:t>
      </w:r>
      <w:proofErr w:type="spellEnd"/>
      <w:r w:rsidRPr="00F15096">
        <w:rPr>
          <w:rFonts w:ascii="Times New Roman" w:hAnsi="Times New Roman" w:cs="Times New Roman"/>
          <w:sz w:val="24"/>
          <w:szCs w:val="24"/>
          <w:lang w:val="en-US"/>
        </w:rPr>
        <w:t xml:space="preserve"> development will be based on these fundamental needs, ensuring its usability and functionality in the field of online survey systems. Our goal is to develop a platform that caters to the requirements and preferences of survey designers and analysts while providing a fun and engaging user experience.</w:t>
      </w:r>
    </w:p>
    <w:p w14:paraId="3F2EE109" w14:textId="77777777" w:rsidR="001C0E1C" w:rsidRPr="001C0E1C" w:rsidRDefault="001C0E1C" w:rsidP="001C0E1C"/>
    <w:p w14:paraId="7F4B207A" w14:textId="0029E7A1" w:rsidR="00B03CFF" w:rsidRDefault="00B03CFF" w:rsidP="00B03CFF"/>
    <w:p w14:paraId="62A7AFFA" w14:textId="77777777" w:rsidR="00B03CFF" w:rsidRPr="00B03CFF" w:rsidRDefault="00B03CFF" w:rsidP="00B03CFF"/>
    <w:p w14:paraId="749CE32F" w14:textId="3320EA10" w:rsidR="00407D4C" w:rsidRDefault="00407D4C" w:rsidP="00407D4C">
      <w:pPr>
        <w:rPr>
          <w:rFonts w:ascii="Times New Roman" w:hAnsi="Times New Roman" w:cs="Times New Roman"/>
          <w:b/>
          <w:bCs/>
          <w:sz w:val="32"/>
          <w:szCs w:val="32"/>
        </w:rPr>
      </w:pPr>
    </w:p>
    <w:p w14:paraId="2A7ED2D9" w14:textId="2DC09187" w:rsidR="00407D4C" w:rsidRDefault="00407D4C" w:rsidP="00B03CFF">
      <w:pPr>
        <w:rPr>
          <w:rFonts w:ascii="Times New Roman" w:hAnsi="Times New Roman" w:cs="Times New Roman"/>
          <w:b/>
          <w:bCs/>
          <w:sz w:val="32"/>
          <w:szCs w:val="32"/>
        </w:rPr>
      </w:pPr>
    </w:p>
    <w:p w14:paraId="4F9BADCD" w14:textId="482E2134" w:rsidR="003961F7" w:rsidRDefault="003961F7" w:rsidP="00B03CFF">
      <w:pPr>
        <w:rPr>
          <w:rFonts w:ascii="Times New Roman" w:hAnsi="Times New Roman" w:cs="Times New Roman"/>
          <w:b/>
          <w:bCs/>
          <w:sz w:val="32"/>
          <w:szCs w:val="32"/>
        </w:rPr>
      </w:pPr>
    </w:p>
    <w:p w14:paraId="2CBCAB9F" w14:textId="5D10C388" w:rsidR="00A265AC" w:rsidRDefault="00A265AC" w:rsidP="00B03CFF">
      <w:pPr>
        <w:rPr>
          <w:rFonts w:ascii="Times New Roman" w:hAnsi="Times New Roman" w:cs="Times New Roman"/>
          <w:b/>
          <w:bCs/>
          <w:sz w:val="32"/>
          <w:szCs w:val="32"/>
        </w:rPr>
      </w:pPr>
    </w:p>
    <w:p w14:paraId="672A3143" w14:textId="58B0D704" w:rsidR="00A265AC" w:rsidRDefault="00A265AC" w:rsidP="00B03CFF">
      <w:pPr>
        <w:rPr>
          <w:rFonts w:ascii="Times New Roman" w:hAnsi="Times New Roman" w:cs="Times New Roman"/>
          <w:b/>
          <w:bCs/>
          <w:sz w:val="32"/>
          <w:szCs w:val="32"/>
        </w:rPr>
      </w:pPr>
    </w:p>
    <w:p w14:paraId="1335A214" w14:textId="77777777" w:rsidR="00A265AC" w:rsidRDefault="00A265AC" w:rsidP="00B03CFF">
      <w:pPr>
        <w:rPr>
          <w:rFonts w:ascii="Times New Roman" w:hAnsi="Times New Roman" w:cs="Times New Roman"/>
          <w:b/>
          <w:bCs/>
          <w:sz w:val="32"/>
          <w:szCs w:val="32"/>
        </w:rPr>
      </w:pPr>
    </w:p>
    <w:p w14:paraId="752AC69E" w14:textId="05129EAD" w:rsidR="003961F7" w:rsidRDefault="003961F7" w:rsidP="00B03CFF">
      <w:pPr>
        <w:rPr>
          <w:rFonts w:ascii="Times New Roman" w:hAnsi="Times New Roman" w:cs="Times New Roman"/>
          <w:b/>
          <w:bCs/>
          <w:sz w:val="32"/>
          <w:szCs w:val="32"/>
        </w:rPr>
      </w:pPr>
    </w:p>
    <w:p w14:paraId="365E0F51" w14:textId="517E604E" w:rsidR="003961F7" w:rsidRDefault="003961F7" w:rsidP="00B03CFF">
      <w:pPr>
        <w:rPr>
          <w:rFonts w:ascii="Times New Roman" w:hAnsi="Times New Roman" w:cs="Times New Roman"/>
          <w:b/>
          <w:bCs/>
          <w:sz w:val="32"/>
          <w:szCs w:val="32"/>
        </w:rPr>
      </w:pPr>
    </w:p>
    <w:p w14:paraId="7EFE3462" w14:textId="4F007EA2" w:rsidR="003961F7" w:rsidRDefault="003961F7" w:rsidP="00B03CFF">
      <w:pPr>
        <w:rPr>
          <w:rFonts w:ascii="Times New Roman" w:hAnsi="Times New Roman" w:cs="Times New Roman"/>
          <w:b/>
          <w:bCs/>
          <w:sz w:val="32"/>
          <w:szCs w:val="32"/>
        </w:rPr>
      </w:pPr>
    </w:p>
    <w:p w14:paraId="6106F12E" w14:textId="49C8E23B" w:rsidR="00F15096" w:rsidRDefault="00F15096" w:rsidP="00B03CFF">
      <w:pPr>
        <w:rPr>
          <w:rFonts w:ascii="Times New Roman" w:hAnsi="Times New Roman" w:cs="Times New Roman"/>
          <w:b/>
          <w:bCs/>
          <w:sz w:val="32"/>
          <w:szCs w:val="32"/>
        </w:rPr>
      </w:pPr>
    </w:p>
    <w:p w14:paraId="7E214389" w14:textId="77777777" w:rsidR="00F15096" w:rsidRDefault="00F15096" w:rsidP="00B03CFF">
      <w:pPr>
        <w:rPr>
          <w:rFonts w:ascii="Times New Roman" w:hAnsi="Times New Roman" w:cs="Times New Roman"/>
          <w:b/>
          <w:bCs/>
          <w:sz w:val="32"/>
          <w:szCs w:val="32"/>
        </w:rPr>
      </w:pPr>
    </w:p>
    <w:bookmarkStart w:id="19" w:name="_Toc147836694" w:displacedByCustomXml="next"/>
    <w:sdt>
      <w:sdtPr>
        <w:rPr>
          <w:smallCaps w:val="0"/>
          <w:spacing w:val="0"/>
          <w:sz w:val="20"/>
          <w:szCs w:val="20"/>
        </w:rPr>
        <w:id w:val="1265968498"/>
        <w:docPartObj>
          <w:docPartGallery w:val="Bibliographies"/>
          <w:docPartUnique/>
        </w:docPartObj>
      </w:sdtPr>
      <w:sdtEndPr>
        <w:rPr>
          <w:rFonts w:ascii="Times New Roman" w:hAnsi="Times New Roman" w:cs="Times New Roman"/>
          <w:b/>
          <w:bCs/>
        </w:rPr>
      </w:sdtEndPr>
      <w:sdtContent>
        <w:p w14:paraId="34BEB97A" w14:textId="77777777" w:rsidR="00A33B58" w:rsidRDefault="00A33B58" w:rsidP="00A33B58">
          <w:pPr>
            <w:pStyle w:val="Heading1"/>
            <w:rPr>
              <w:rFonts w:ascii="Times New Roman" w:hAnsi="Times New Roman" w:cs="Times New Roman"/>
              <w:b/>
              <w:bCs/>
            </w:rPr>
          </w:pPr>
          <w:r w:rsidRPr="00A33B58">
            <w:rPr>
              <w:rFonts w:ascii="Times New Roman" w:hAnsi="Times New Roman" w:cs="Times New Roman"/>
              <w:b/>
              <w:bCs/>
            </w:rPr>
            <w:t>Bibliography</w:t>
          </w:r>
          <w:bookmarkEnd w:id="19"/>
        </w:p>
        <w:p w14:paraId="26AD0444" w14:textId="77777777" w:rsidR="00E73670" w:rsidRDefault="00752E07" w:rsidP="00BE2639">
          <w:pPr>
            <w:pStyle w:val="NormalWeb"/>
            <w:shd w:val="clear" w:color="auto" w:fill="FFFFFF"/>
            <w:spacing w:before="0" w:beforeAutospacing="0" w:after="0" w:afterAutospacing="0" w:line="550" w:lineRule="atLeast"/>
            <w:ind w:right="75"/>
            <w:rPr>
              <w:rFonts w:ascii="Calibri" w:hAnsi="Calibri" w:cs="Calibri"/>
              <w:color w:val="000000"/>
              <w:sz w:val="22"/>
              <w:szCs w:val="22"/>
              <w:shd w:val="clear" w:color="auto" w:fill="FFFFFF"/>
            </w:rPr>
          </w:pPr>
          <w:r>
            <w:rPr>
              <w:rFonts w:ascii="Calibri" w:hAnsi="Calibri" w:cs="Calibri"/>
              <w:color w:val="000000"/>
              <w:sz w:val="22"/>
              <w:szCs w:val="22"/>
              <w:shd w:val="clear" w:color="auto" w:fill="FFFFFF"/>
            </w:rPr>
            <w:t xml:space="preserve"> </w:t>
          </w:r>
        </w:p>
        <w:p w14:paraId="26D2939E" w14:textId="3CE278DA" w:rsidR="00E73670" w:rsidRPr="00E73670" w:rsidRDefault="00E73670" w:rsidP="00BE2639">
          <w:pPr>
            <w:pStyle w:val="NormalWeb"/>
            <w:shd w:val="clear" w:color="auto" w:fill="FFFFFF"/>
            <w:spacing w:before="0" w:beforeAutospacing="0" w:after="0" w:afterAutospacing="0" w:line="550" w:lineRule="atLeast"/>
            <w:ind w:right="75"/>
            <w:rPr>
              <w:rFonts w:ascii="Calibri" w:hAnsi="Calibri" w:cs="Calibri"/>
              <w:color w:val="000000"/>
              <w:sz w:val="22"/>
              <w:szCs w:val="22"/>
            </w:rPr>
          </w:pPr>
          <w:r>
            <w:rPr>
              <w:rStyle w:val="Emphasis"/>
              <w:rFonts w:ascii="Calibri" w:hAnsi="Calibri" w:cs="Calibri"/>
              <w:color w:val="000000"/>
              <w:sz w:val="22"/>
              <w:szCs w:val="22"/>
              <w:shd w:val="clear" w:color="auto" w:fill="FFFFFF"/>
            </w:rPr>
            <w:t>Figma</w:t>
          </w:r>
          <w:r>
            <w:rPr>
              <w:rFonts w:ascii="Calibri" w:hAnsi="Calibri" w:cs="Calibri"/>
              <w:color w:val="000000"/>
              <w:sz w:val="22"/>
              <w:szCs w:val="22"/>
              <w:shd w:val="clear" w:color="auto" w:fill="FFFFFF"/>
            </w:rPr>
            <w:t>. (n.d.). Figma. </w:t>
          </w:r>
          <w:hyperlink r:id="rId22" w:history="1">
            <w:r>
              <w:rPr>
                <w:rStyle w:val="Hyperlink"/>
                <w:rFonts w:ascii="Calibri" w:hAnsi="Calibri" w:cs="Calibri"/>
                <w:color w:val="000000"/>
                <w:sz w:val="22"/>
                <w:szCs w:val="22"/>
                <w:shd w:val="clear" w:color="auto" w:fill="FFFFFF"/>
              </w:rPr>
              <w:t>https://www.figma.com/files/recents-and-sharing/recently-viewed?fuid=1290771096602899247</w:t>
            </w:r>
          </w:hyperlink>
        </w:p>
        <w:p w14:paraId="29B3AFF0" w14:textId="4DE6B5A0" w:rsidR="00BE2639" w:rsidRDefault="00752E07" w:rsidP="00BE2639">
          <w:pPr>
            <w:pStyle w:val="NormalWeb"/>
            <w:shd w:val="clear" w:color="auto" w:fill="FFFFFF"/>
            <w:spacing w:before="0" w:beforeAutospacing="0" w:after="0" w:afterAutospacing="0" w:line="550" w:lineRule="atLeast"/>
            <w:ind w:right="75"/>
          </w:pPr>
          <w:r>
            <w:rPr>
              <w:rFonts w:ascii="Calibri" w:hAnsi="Calibri" w:cs="Calibri"/>
              <w:color w:val="000000"/>
              <w:sz w:val="22"/>
              <w:szCs w:val="22"/>
              <w:shd w:val="clear" w:color="auto" w:fill="FFFFFF"/>
            </w:rPr>
            <w:t xml:space="preserve">(n.d.). </w:t>
          </w:r>
          <w:proofErr w:type="spellStart"/>
          <w:r>
            <w:rPr>
              <w:rFonts w:ascii="Calibri" w:hAnsi="Calibri" w:cs="Calibri"/>
              <w:color w:val="000000"/>
              <w:sz w:val="22"/>
              <w:szCs w:val="22"/>
              <w:shd w:val="clear" w:color="auto" w:fill="FFFFFF"/>
            </w:rPr>
            <w:t>Cacoo</w:t>
          </w:r>
          <w:proofErr w:type="spellEnd"/>
          <w:r>
            <w:rPr>
              <w:rFonts w:ascii="Calibri" w:hAnsi="Calibri" w:cs="Calibri"/>
              <w:color w:val="000000"/>
              <w:sz w:val="22"/>
              <w:szCs w:val="22"/>
              <w:shd w:val="clear" w:color="auto" w:fill="FFFFFF"/>
            </w:rPr>
            <w:t xml:space="preserve"> | Online diagramming tool for collaborative diagramming | </w:t>
          </w:r>
          <w:proofErr w:type="spellStart"/>
          <w:r>
            <w:rPr>
              <w:rFonts w:ascii="Calibri" w:hAnsi="Calibri" w:cs="Calibri"/>
              <w:color w:val="000000"/>
              <w:sz w:val="22"/>
              <w:szCs w:val="22"/>
              <w:shd w:val="clear" w:color="auto" w:fill="FFFFFF"/>
            </w:rPr>
            <w:t>Nulab</w:t>
          </w:r>
          <w:proofErr w:type="spellEnd"/>
          <w:r>
            <w:rPr>
              <w:rFonts w:ascii="Calibri" w:hAnsi="Calibri" w:cs="Calibri"/>
              <w:color w:val="000000"/>
              <w:sz w:val="22"/>
              <w:szCs w:val="22"/>
              <w:shd w:val="clear" w:color="auto" w:fill="FFFFFF"/>
            </w:rPr>
            <w:t>. </w:t>
          </w:r>
          <w:hyperlink r:id="rId23" w:history="1">
            <w:r>
              <w:rPr>
                <w:rStyle w:val="Hyperlink"/>
                <w:rFonts w:ascii="Calibri" w:hAnsi="Calibri" w:cs="Calibri"/>
                <w:color w:val="000000"/>
                <w:sz w:val="22"/>
                <w:szCs w:val="22"/>
                <w:shd w:val="clear" w:color="auto" w:fill="FFFFFF"/>
              </w:rPr>
              <w:t>https://cacoo.com/</w:t>
            </w:r>
          </w:hyperlink>
        </w:p>
        <w:p w14:paraId="22A11823" w14:textId="77777777" w:rsidR="00D91D1E" w:rsidRDefault="00D91D1E" w:rsidP="008F073F">
          <w:pPr>
            <w:pStyle w:val="NormalWeb"/>
            <w:shd w:val="clear" w:color="auto" w:fill="FFFFFF"/>
            <w:spacing w:before="0" w:beforeAutospacing="0" w:after="0" w:afterAutospacing="0" w:line="550" w:lineRule="atLeast"/>
            <w:ind w:right="75"/>
            <w:rPr>
              <w:rFonts w:ascii="Calibri" w:hAnsi="Calibri" w:cs="Calibri"/>
              <w:color w:val="000000"/>
              <w:sz w:val="22"/>
              <w:szCs w:val="22"/>
            </w:rPr>
          </w:pPr>
          <w:r>
            <w:rPr>
              <w:rFonts w:ascii="Calibri" w:hAnsi="Calibri" w:cs="Calibri"/>
              <w:color w:val="000000"/>
              <w:sz w:val="22"/>
              <w:szCs w:val="22"/>
            </w:rPr>
            <w:t>(n.d.). Google Forms: Sign-in. </w:t>
          </w:r>
          <w:hyperlink r:id="rId24" w:history="1">
            <w:r>
              <w:rPr>
                <w:rStyle w:val="Hyperlink"/>
                <w:rFonts w:ascii="inherit" w:hAnsi="inherit" w:cs="Calibri"/>
                <w:color w:val="000000"/>
                <w:sz w:val="22"/>
                <w:szCs w:val="22"/>
              </w:rPr>
              <w:t>https://forms.google.com/</w:t>
            </w:r>
          </w:hyperlink>
        </w:p>
        <w:p w14:paraId="6D382CE7" w14:textId="77777777" w:rsidR="00D91D1E" w:rsidRDefault="00D91D1E" w:rsidP="00D91D1E">
          <w:pPr>
            <w:pStyle w:val="NormalWeb"/>
            <w:shd w:val="clear" w:color="auto" w:fill="FFFFFF"/>
            <w:spacing w:before="0" w:beforeAutospacing="0" w:after="0" w:afterAutospacing="0" w:line="550" w:lineRule="atLeast"/>
            <w:ind w:left="720" w:right="75" w:hanging="720"/>
            <w:rPr>
              <w:rFonts w:ascii="Calibri" w:hAnsi="Calibri" w:cs="Calibri"/>
              <w:color w:val="000000"/>
              <w:sz w:val="22"/>
              <w:szCs w:val="22"/>
            </w:rPr>
          </w:pPr>
          <w:proofErr w:type="spellStart"/>
          <w:r>
            <w:rPr>
              <w:rFonts w:ascii="Calibri" w:hAnsi="Calibri" w:cs="Calibri"/>
              <w:color w:val="000000"/>
              <w:sz w:val="22"/>
              <w:szCs w:val="22"/>
            </w:rPr>
            <w:t>Preece</w:t>
          </w:r>
          <w:proofErr w:type="spellEnd"/>
          <w:r>
            <w:rPr>
              <w:rFonts w:ascii="Calibri" w:hAnsi="Calibri" w:cs="Calibri"/>
              <w:color w:val="000000"/>
              <w:sz w:val="22"/>
              <w:szCs w:val="22"/>
            </w:rPr>
            <w:t>, J., Sharp, H., &amp; Rogers, Y. (2015). </w:t>
          </w:r>
          <w:r>
            <w:rPr>
              <w:rStyle w:val="Emphasis"/>
              <w:rFonts w:ascii="Calibri" w:hAnsi="Calibri" w:cs="Calibri"/>
              <w:color w:val="000000"/>
              <w:sz w:val="22"/>
              <w:szCs w:val="22"/>
            </w:rPr>
            <w:t>Interaction design: Beyond human-computer interaction</w:t>
          </w:r>
          <w:r>
            <w:rPr>
              <w:rFonts w:ascii="Calibri" w:hAnsi="Calibri" w:cs="Calibri"/>
              <w:color w:val="000000"/>
              <w:sz w:val="22"/>
              <w:szCs w:val="22"/>
            </w:rPr>
            <w:t>. John Wiley &amp; Sons.</w:t>
          </w:r>
        </w:p>
        <w:p w14:paraId="1F1F7974" w14:textId="77777777" w:rsidR="00D91D1E" w:rsidRDefault="00D91D1E" w:rsidP="00D91D1E">
          <w:pPr>
            <w:pStyle w:val="NormalWeb"/>
            <w:shd w:val="clear" w:color="auto" w:fill="FFFFFF"/>
            <w:spacing w:before="0" w:beforeAutospacing="0" w:after="0" w:afterAutospacing="0" w:line="550" w:lineRule="atLeast"/>
            <w:ind w:left="720" w:right="75" w:hanging="720"/>
            <w:rPr>
              <w:rFonts w:ascii="Calibri" w:hAnsi="Calibri" w:cs="Calibri"/>
              <w:color w:val="000000"/>
              <w:sz w:val="22"/>
              <w:szCs w:val="22"/>
            </w:rPr>
          </w:pPr>
          <w:r>
            <w:rPr>
              <w:rFonts w:ascii="Calibri" w:hAnsi="Calibri" w:cs="Calibri"/>
              <w:color w:val="000000"/>
              <w:sz w:val="22"/>
              <w:szCs w:val="22"/>
            </w:rPr>
            <w:t>(2022, July 27). Qualtrics. </w:t>
          </w:r>
          <w:hyperlink r:id="rId25" w:history="1">
            <w:r>
              <w:rPr>
                <w:rStyle w:val="Hyperlink"/>
                <w:rFonts w:ascii="inherit" w:hAnsi="inherit" w:cs="Calibri"/>
                <w:color w:val="000000"/>
                <w:sz w:val="22"/>
                <w:szCs w:val="22"/>
              </w:rPr>
              <w:t>https://www.qualtrics.com/</w:t>
            </w:r>
          </w:hyperlink>
        </w:p>
        <w:p w14:paraId="15832166" w14:textId="77777777" w:rsidR="00D91D1E" w:rsidRDefault="00D91D1E" w:rsidP="00D91D1E">
          <w:pPr>
            <w:pStyle w:val="NormalWeb"/>
            <w:shd w:val="clear" w:color="auto" w:fill="FFFFFF"/>
            <w:spacing w:before="0" w:beforeAutospacing="0" w:after="0" w:afterAutospacing="0" w:line="550" w:lineRule="atLeast"/>
            <w:ind w:left="720" w:right="75" w:hanging="720"/>
            <w:rPr>
              <w:rFonts w:ascii="Calibri" w:hAnsi="Calibri" w:cs="Calibri"/>
              <w:color w:val="000000"/>
              <w:sz w:val="22"/>
              <w:szCs w:val="22"/>
            </w:rPr>
          </w:pPr>
          <w:r>
            <w:rPr>
              <w:rFonts w:ascii="Calibri" w:hAnsi="Calibri" w:cs="Calibri"/>
              <w:color w:val="000000"/>
              <w:sz w:val="22"/>
              <w:szCs w:val="22"/>
            </w:rPr>
            <w:t>(n.d.). Stack Overflow. </w:t>
          </w:r>
          <w:hyperlink r:id="rId26" w:history="1">
            <w:r>
              <w:rPr>
                <w:rStyle w:val="Hyperlink"/>
                <w:rFonts w:ascii="inherit" w:hAnsi="inherit" w:cs="Calibri"/>
                <w:color w:val="000000"/>
                <w:sz w:val="22"/>
                <w:szCs w:val="22"/>
              </w:rPr>
              <w:t>https://stackoverflow.com/</w:t>
            </w:r>
          </w:hyperlink>
        </w:p>
        <w:p w14:paraId="62A4F9C1" w14:textId="77777777" w:rsidR="00D91D1E" w:rsidRDefault="00D91D1E" w:rsidP="00D91D1E">
          <w:pPr>
            <w:pStyle w:val="NormalWeb"/>
            <w:shd w:val="clear" w:color="auto" w:fill="FFFFFF"/>
            <w:spacing w:before="0" w:beforeAutospacing="0" w:after="0" w:afterAutospacing="0" w:line="550" w:lineRule="atLeast"/>
            <w:ind w:left="720" w:right="75" w:hanging="720"/>
            <w:rPr>
              <w:rFonts w:ascii="Calibri" w:hAnsi="Calibri" w:cs="Calibri"/>
              <w:color w:val="000000"/>
              <w:sz w:val="22"/>
              <w:szCs w:val="22"/>
            </w:rPr>
          </w:pPr>
          <w:r>
            <w:rPr>
              <w:rFonts w:ascii="Calibri" w:hAnsi="Calibri" w:cs="Calibri"/>
              <w:color w:val="000000"/>
              <w:sz w:val="22"/>
              <w:szCs w:val="22"/>
            </w:rPr>
            <w:t>(n.d.). SurveyMonkey. </w:t>
          </w:r>
          <w:hyperlink r:id="rId27" w:history="1">
            <w:r>
              <w:rPr>
                <w:rStyle w:val="Hyperlink"/>
                <w:rFonts w:ascii="inherit" w:hAnsi="inherit" w:cs="Calibri"/>
                <w:color w:val="000000"/>
                <w:sz w:val="22"/>
                <w:szCs w:val="22"/>
              </w:rPr>
              <w:t>https://www.surveymonkey.com/</w:t>
            </w:r>
          </w:hyperlink>
        </w:p>
        <w:p w14:paraId="6E0E47B0" w14:textId="574308A7" w:rsidR="00D91D1E" w:rsidRDefault="00D91D1E" w:rsidP="00D91D1E">
          <w:pPr>
            <w:pStyle w:val="NormalWeb"/>
            <w:shd w:val="clear" w:color="auto" w:fill="FFFFFF"/>
            <w:spacing w:before="0" w:beforeAutospacing="0" w:after="0" w:afterAutospacing="0" w:line="550" w:lineRule="atLeast"/>
            <w:ind w:left="720" w:right="75" w:hanging="720"/>
            <w:rPr>
              <w:rStyle w:val="Hyperlink"/>
              <w:rFonts w:ascii="inherit" w:hAnsi="inherit" w:cs="Calibri"/>
              <w:color w:val="000000"/>
              <w:sz w:val="22"/>
              <w:szCs w:val="22"/>
            </w:rPr>
          </w:pPr>
          <w:r>
            <w:rPr>
              <w:rFonts w:ascii="Calibri" w:hAnsi="Calibri" w:cs="Calibri"/>
              <w:color w:val="000000"/>
              <w:sz w:val="22"/>
              <w:szCs w:val="22"/>
            </w:rPr>
            <w:t xml:space="preserve">(n.d.). </w:t>
          </w:r>
          <w:proofErr w:type="spellStart"/>
          <w:r>
            <w:rPr>
              <w:rFonts w:ascii="Calibri" w:hAnsi="Calibri" w:cs="Calibri"/>
              <w:color w:val="000000"/>
              <w:sz w:val="22"/>
              <w:szCs w:val="22"/>
            </w:rPr>
            <w:t>Typeform</w:t>
          </w:r>
          <w:proofErr w:type="spellEnd"/>
          <w:r>
            <w:rPr>
              <w:rFonts w:ascii="Calibri" w:hAnsi="Calibri" w:cs="Calibri"/>
              <w:color w:val="000000"/>
              <w:sz w:val="22"/>
              <w:szCs w:val="22"/>
            </w:rPr>
            <w:t>. </w:t>
          </w:r>
          <w:hyperlink r:id="rId28" w:history="1">
            <w:r>
              <w:rPr>
                <w:rStyle w:val="Hyperlink"/>
                <w:rFonts w:ascii="inherit" w:hAnsi="inherit" w:cs="Calibri"/>
                <w:color w:val="000000"/>
                <w:sz w:val="22"/>
                <w:szCs w:val="22"/>
              </w:rPr>
              <w:t>https://www.typeform.com/</w:t>
            </w:r>
          </w:hyperlink>
        </w:p>
        <w:p w14:paraId="52819D9F" w14:textId="10BA98D6" w:rsidR="00E73670" w:rsidRPr="00E73670" w:rsidRDefault="00E73670" w:rsidP="00D91D1E">
          <w:pPr>
            <w:pStyle w:val="NormalWeb"/>
            <w:shd w:val="clear" w:color="auto" w:fill="FFFFFF"/>
            <w:spacing w:before="0" w:beforeAutospacing="0" w:after="0" w:afterAutospacing="0" w:line="550" w:lineRule="atLeast"/>
            <w:ind w:left="720" w:right="75" w:hanging="720"/>
            <w:rPr>
              <w:rFonts w:ascii="Calibri" w:hAnsi="Calibri" w:cs="Calibri"/>
              <w:b/>
              <w:bCs/>
              <w:color w:val="000000"/>
              <w:sz w:val="22"/>
              <w:szCs w:val="22"/>
            </w:rPr>
          </w:pPr>
          <w:r>
            <w:rPr>
              <w:rFonts w:ascii="Calibri" w:hAnsi="Calibri" w:cs="Calibri"/>
              <w:color w:val="000000"/>
              <w:sz w:val="22"/>
              <w:szCs w:val="22"/>
              <w:shd w:val="clear" w:color="auto" w:fill="FFFFFF"/>
            </w:rPr>
            <w:t>Prototypes, C. (n.d.). </w:t>
          </w:r>
          <w:r>
            <w:rPr>
              <w:rStyle w:val="Emphasis"/>
              <w:rFonts w:ascii="Calibri" w:hAnsi="Calibri" w:cs="Calibri"/>
              <w:color w:val="000000"/>
              <w:sz w:val="22"/>
              <w:szCs w:val="22"/>
              <w:shd w:val="clear" w:color="auto" w:fill="FFFFFF"/>
            </w:rPr>
            <w:t>Storyboard creator | Comic strip maker | Storyboard maker</w:t>
          </w:r>
          <w:r>
            <w:rPr>
              <w:rFonts w:ascii="Calibri" w:hAnsi="Calibri" w:cs="Calibri"/>
              <w:color w:val="000000"/>
              <w:sz w:val="22"/>
              <w:szCs w:val="22"/>
              <w:shd w:val="clear" w:color="auto" w:fill="FFFFFF"/>
            </w:rPr>
            <w:t>. Storyboard That. </w:t>
          </w:r>
          <w:hyperlink r:id="rId29" w:history="1">
            <w:r>
              <w:rPr>
                <w:rStyle w:val="Hyperlink"/>
                <w:rFonts w:ascii="Calibri" w:hAnsi="Calibri" w:cs="Calibri"/>
                <w:color w:val="000000"/>
                <w:sz w:val="22"/>
                <w:szCs w:val="22"/>
                <w:shd w:val="clear" w:color="auto" w:fill="FFFFFF"/>
              </w:rPr>
              <w:t>https://www.storyboardthat.com/storyboard-creator#</w:t>
            </w:r>
          </w:hyperlink>
        </w:p>
        <w:p w14:paraId="34E11E54" w14:textId="77777777" w:rsidR="00D91D1E" w:rsidRDefault="00D91D1E" w:rsidP="00D91D1E">
          <w:pPr>
            <w:jc w:val="center"/>
            <w:rPr>
              <w:ins w:id="20" w:author="Unknown"/>
              <w:rFonts w:ascii="Verdana" w:hAnsi="Verdana" w:cs="Times New Roman"/>
              <w:color w:val="333333"/>
              <w:sz w:val="21"/>
              <w:szCs w:val="21"/>
            </w:rPr>
          </w:pPr>
        </w:p>
        <w:p w14:paraId="1C274082" w14:textId="77777777" w:rsidR="00C7095D" w:rsidRDefault="00000000" w:rsidP="00A33B58">
          <w:pPr>
            <w:rPr>
              <w:rFonts w:ascii="Times New Roman" w:hAnsi="Times New Roman" w:cs="Times New Roman"/>
              <w:b/>
              <w:bCs/>
            </w:rPr>
          </w:pPr>
        </w:p>
      </w:sdtContent>
    </w:sdt>
    <w:p w14:paraId="11C0A0F0" w14:textId="1DECC835" w:rsidR="00C7095D" w:rsidRDefault="00C7095D" w:rsidP="00A33B58">
      <w:pPr>
        <w:rPr>
          <w:rFonts w:ascii="Times New Roman" w:hAnsi="Times New Roman" w:cs="Times New Roman"/>
          <w:b/>
          <w:bCs/>
        </w:rPr>
      </w:pPr>
    </w:p>
    <w:p w14:paraId="41732B74" w14:textId="428C9061" w:rsidR="00C7095D" w:rsidRDefault="00C7095D" w:rsidP="00A33B58"/>
    <w:p w14:paraId="258BC19E" w14:textId="77777777" w:rsidR="00C7095D" w:rsidRPr="00A33B58" w:rsidRDefault="00C7095D" w:rsidP="00A33B58"/>
    <w:sectPr w:rsidR="00C7095D" w:rsidRPr="00A33B58" w:rsidSect="00D37133">
      <w:footerReference w:type="even" r:id="rId30"/>
      <w:footerReference w:type="default" r:id="rId31"/>
      <w:pgSz w:w="12240" w:h="15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345C85" w14:textId="77777777" w:rsidR="001D5687" w:rsidRDefault="001D5687" w:rsidP="00D37133">
      <w:pPr>
        <w:spacing w:after="0" w:line="240" w:lineRule="auto"/>
      </w:pPr>
      <w:r>
        <w:separator/>
      </w:r>
    </w:p>
  </w:endnote>
  <w:endnote w:type="continuationSeparator" w:id="0">
    <w:p w14:paraId="3B630C51" w14:textId="77777777" w:rsidR="001D5687" w:rsidRDefault="001D5687" w:rsidP="00D371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SystemUIFont">
    <w:altName w:val="Calibri"/>
    <w:panose1 w:val="020B0604020202020204"/>
    <w:charset w:val="00"/>
    <w:family w:val="auto"/>
    <w:pitch w:val="default"/>
    <w:sig w:usb0="00000003" w:usb1="00000000" w:usb2="00000000" w:usb3="00000000" w:csb0="00000001" w:csb1="00000000"/>
  </w:font>
  <w:font w:name="inherit">
    <w:altName w:val="Cambria"/>
    <w:panose1 w:val="020B0604020202020204"/>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83371354"/>
      <w:docPartObj>
        <w:docPartGallery w:val="Page Numbers (Bottom of Page)"/>
        <w:docPartUnique/>
      </w:docPartObj>
    </w:sdtPr>
    <w:sdtContent>
      <w:p w14:paraId="53ECD662" w14:textId="753556E6" w:rsidR="00D37133" w:rsidRDefault="00D37133" w:rsidP="00F1505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8C7CC13" w14:textId="77777777" w:rsidR="00D37133" w:rsidRDefault="00D37133" w:rsidP="00D3713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93917511"/>
      <w:docPartObj>
        <w:docPartGallery w:val="Page Numbers (Bottom of Page)"/>
        <w:docPartUnique/>
      </w:docPartObj>
    </w:sdtPr>
    <w:sdtContent>
      <w:p w14:paraId="0C014B8F" w14:textId="74EA0077" w:rsidR="00D37133" w:rsidRDefault="00D37133" w:rsidP="00F1505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D74FC55" w14:textId="77777777" w:rsidR="00D37133" w:rsidRDefault="00D37133" w:rsidP="00D3713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34AF34" w14:textId="77777777" w:rsidR="001D5687" w:rsidRDefault="001D5687" w:rsidP="00D37133">
      <w:pPr>
        <w:spacing w:after="0" w:line="240" w:lineRule="auto"/>
      </w:pPr>
      <w:r>
        <w:separator/>
      </w:r>
    </w:p>
  </w:footnote>
  <w:footnote w:type="continuationSeparator" w:id="0">
    <w:p w14:paraId="1A769CC1" w14:textId="77777777" w:rsidR="001D5687" w:rsidRDefault="001D5687" w:rsidP="00D371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B852AA"/>
    <w:multiLevelType w:val="hybridMultilevel"/>
    <w:tmpl w:val="088681B8"/>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330E6C"/>
    <w:multiLevelType w:val="hybridMultilevel"/>
    <w:tmpl w:val="DBE0A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D70FE8"/>
    <w:multiLevelType w:val="hybridMultilevel"/>
    <w:tmpl w:val="3A8A3D9A"/>
    <w:lvl w:ilvl="0" w:tplc="04090003">
      <w:start w:val="1"/>
      <w:numFmt w:val="bullet"/>
      <w:lvlText w:val="o"/>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7B53CD0"/>
    <w:multiLevelType w:val="hybridMultilevel"/>
    <w:tmpl w:val="9146A50A"/>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5336C9"/>
    <w:multiLevelType w:val="hybridMultilevel"/>
    <w:tmpl w:val="F8B611F4"/>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3E386E"/>
    <w:multiLevelType w:val="hybridMultilevel"/>
    <w:tmpl w:val="1F708D48"/>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E59138F"/>
    <w:multiLevelType w:val="hybridMultilevel"/>
    <w:tmpl w:val="13585504"/>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46B750F"/>
    <w:multiLevelType w:val="hybridMultilevel"/>
    <w:tmpl w:val="FFE0E900"/>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6247A0F"/>
    <w:multiLevelType w:val="hybridMultilevel"/>
    <w:tmpl w:val="E1D8C9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71469EC"/>
    <w:multiLevelType w:val="hybridMultilevel"/>
    <w:tmpl w:val="C4743054"/>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A997BC0"/>
    <w:multiLevelType w:val="hybridMultilevel"/>
    <w:tmpl w:val="97B0DFD8"/>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CDC3E61"/>
    <w:multiLevelType w:val="hybridMultilevel"/>
    <w:tmpl w:val="81DC739A"/>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2047676"/>
    <w:multiLevelType w:val="hybridMultilevel"/>
    <w:tmpl w:val="E2380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3882CD5"/>
    <w:multiLevelType w:val="hybridMultilevel"/>
    <w:tmpl w:val="2E0E5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1AD3B86"/>
    <w:multiLevelType w:val="hybridMultilevel"/>
    <w:tmpl w:val="A7808944"/>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A9153CE"/>
    <w:multiLevelType w:val="hybridMultilevel"/>
    <w:tmpl w:val="B19074CA"/>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05269078">
    <w:abstractNumId w:val="7"/>
  </w:num>
  <w:num w:numId="2" w16cid:durableId="830947197">
    <w:abstractNumId w:val="8"/>
  </w:num>
  <w:num w:numId="3" w16cid:durableId="1324505467">
    <w:abstractNumId w:val="0"/>
  </w:num>
  <w:num w:numId="4" w16cid:durableId="566495206">
    <w:abstractNumId w:val="5"/>
  </w:num>
  <w:num w:numId="5" w16cid:durableId="582421627">
    <w:abstractNumId w:val="14"/>
  </w:num>
  <w:num w:numId="6" w16cid:durableId="114906419">
    <w:abstractNumId w:val="9"/>
  </w:num>
  <w:num w:numId="7" w16cid:durableId="408307109">
    <w:abstractNumId w:val="1"/>
  </w:num>
  <w:num w:numId="8" w16cid:durableId="1275406070">
    <w:abstractNumId w:val="12"/>
  </w:num>
  <w:num w:numId="9" w16cid:durableId="1673029562">
    <w:abstractNumId w:val="2"/>
  </w:num>
  <w:num w:numId="10" w16cid:durableId="1785224068">
    <w:abstractNumId w:val="4"/>
  </w:num>
  <w:num w:numId="11" w16cid:durableId="2064988135">
    <w:abstractNumId w:val="10"/>
  </w:num>
  <w:num w:numId="12" w16cid:durableId="498695243">
    <w:abstractNumId w:val="3"/>
  </w:num>
  <w:num w:numId="13" w16cid:durableId="2038071087">
    <w:abstractNumId w:val="15"/>
  </w:num>
  <w:num w:numId="14" w16cid:durableId="1543321989">
    <w:abstractNumId w:val="13"/>
  </w:num>
  <w:num w:numId="15" w16cid:durableId="1364012880">
    <w:abstractNumId w:val="6"/>
  </w:num>
  <w:num w:numId="16" w16cid:durableId="199074369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35DB"/>
    <w:rsid w:val="0000106C"/>
    <w:rsid w:val="00003147"/>
    <w:rsid w:val="00022BB0"/>
    <w:rsid w:val="00052DA2"/>
    <w:rsid w:val="00057C15"/>
    <w:rsid w:val="00065EE2"/>
    <w:rsid w:val="00074922"/>
    <w:rsid w:val="0008249F"/>
    <w:rsid w:val="000B1A59"/>
    <w:rsid w:val="000B75F7"/>
    <w:rsid w:val="000C66F5"/>
    <w:rsid w:val="000F20DA"/>
    <w:rsid w:val="00105EFA"/>
    <w:rsid w:val="001349AE"/>
    <w:rsid w:val="001532D8"/>
    <w:rsid w:val="00172665"/>
    <w:rsid w:val="00176C49"/>
    <w:rsid w:val="0018369F"/>
    <w:rsid w:val="00184F84"/>
    <w:rsid w:val="001C0E1C"/>
    <w:rsid w:val="001D00C3"/>
    <w:rsid w:val="001D5687"/>
    <w:rsid w:val="001D615E"/>
    <w:rsid w:val="001D6C08"/>
    <w:rsid w:val="001E6BAB"/>
    <w:rsid w:val="001F5B73"/>
    <w:rsid w:val="00202CB1"/>
    <w:rsid w:val="00204E2F"/>
    <w:rsid w:val="00221407"/>
    <w:rsid w:val="00227E0E"/>
    <w:rsid w:val="00253EB0"/>
    <w:rsid w:val="0026740E"/>
    <w:rsid w:val="0029468B"/>
    <w:rsid w:val="002A77E9"/>
    <w:rsid w:val="002B3B35"/>
    <w:rsid w:val="002B623A"/>
    <w:rsid w:val="002C76C0"/>
    <w:rsid w:val="00306785"/>
    <w:rsid w:val="00342CFC"/>
    <w:rsid w:val="0035476A"/>
    <w:rsid w:val="00356D13"/>
    <w:rsid w:val="00394AE3"/>
    <w:rsid w:val="003961F7"/>
    <w:rsid w:val="003A0ACD"/>
    <w:rsid w:val="003E2119"/>
    <w:rsid w:val="003E513F"/>
    <w:rsid w:val="004001DC"/>
    <w:rsid w:val="00404534"/>
    <w:rsid w:val="00407D4C"/>
    <w:rsid w:val="00414DED"/>
    <w:rsid w:val="0046500D"/>
    <w:rsid w:val="00465922"/>
    <w:rsid w:val="00474D25"/>
    <w:rsid w:val="00482FEF"/>
    <w:rsid w:val="004A43B8"/>
    <w:rsid w:val="004A5476"/>
    <w:rsid w:val="004A6193"/>
    <w:rsid w:val="004F0619"/>
    <w:rsid w:val="004F2F7C"/>
    <w:rsid w:val="0051213E"/>
    <w:rsid w:val="0051335E"/>
    <w:rsid w:val="00514852"/>
    <w:rsid w:val="00516834"/>
    <w:rsid w:val="00536B43"/>
    <w:rsid w:val="00566043"/>
    <w:rsid w:val="00596614"/>
    <w:rsid w:val="005C35DB"/>
    <w:rsid w:val="005C78D1"/>
    <w:rsid w:val="006541F2"/>
    <w:rsid w:val="006609DF"/>
    <w:rsid w:val="006614F0"/>
    <w:rsid w:val="006636C0"/>
    <w:rsid w:val="00676E02"/>
    <w:rsid w:val="00687600"/>
    <w:rsid w:val="00697A9F"/>
    <w:rsid w:val="006D66FF"/>
    <w:rsid w:val="006E6D19"/>
    <w:rsid w:val="006F5BF3"/>
    <w:rsid w:val="00707548"/>
    <w:rsid w:val="00715A9E"/>
    <w:rsid w:val="00716C54"/>
    <w:rsid w:val="00752E07"/>
    <w:rsid w:val="00753161"/>
    <w:rsid w:val="00775205"/>
    <w:rsid w:val="00781168"/>
    <w:rsid w:val="00791F92"/>
    <w:rsid w:val="007C2475"/>
    <w:rsid w:val="007D2E4E"/>
    <w:rsid w:val="007D5DD9"/>
    <w:rsid w:val="007F310C"/>
    <w:rsid w:val="007F3854"/>
    <w:rsid w:val="00806961"/>
    <w:rsid w:val="008101C6"/>
    <w:rsid w:val="00843849"/>
    <w:rsid w:val="008652FF"/>
    <w:rsid w:val="0086652D"/>
    <w:rsid w:val="00887BC7"/>
    <w:rsid w:val="00887F31"/>
    <w:rsid w:val="008A1A70"/>
    <w:rsid w:val="008A349E"/>
    <w:rsid w:val="008F073F"/>
    <w:rsid w:val="00936C2F"/>
    <w:rsid w:val="0094043A"/>
    <w:rsid w:val="009627D7"/>
    <w:rsid w:val="009639DB"/>
    <w:rsid w:val="0098062B"/>
    <w:rsid w:val="00980A1E"/>
    <w:rsid w:val="00981703"/>
    <w:rsid w:val="009869CC"/>
    <w:rsid w:val="009A4F01"/>
    <w:rsid w:val="009C5B95"/>
    <w:rsid w:val="009D4331"/>
    <w:rsid w:val="009E3AAC"/>
    <w:rsid w:val="009E6DAB"/>
    <w:rsid w:val="00A04174"/>
    <w:rsid w:val="00A223B4"/>
    <w:rsid w:val="00A265AC"/>
    <w:rsid w:val="00A33B58"/>
    <w:rsid w:val="00A345F5"/>
    <w:rsid w:val="00A3508B"/>
    <w:rsid w:val="00A42D2D"/>
    <w:rsid w:val="00A52A6C"/>
    <w:rsid w:val="00A603A9"/>
    <w:rsid w:val="00A7648F"/>
    <w:rsid w:val="00A848BD"/>
    <w:rsid w:val="00A857EA"/>
    <w:rsid w:val="00AA4581"/>
    <w:rsid w:val="00AB5BED"/>
    <w:rsid w:val="00AE2F00"/>
    <w:rsid w:val="00B02816"/>
    <w:rsid w:val="00B03CFF"/>
    <w:rsid w:val="00B2121A"/>
    <w:rsid w:val="00B2366A"/>
    <w:rsid w:val="00B83DD7"/>
    <w:rsid w:val="00B862B1"/>
    <w:rsid w:val="00BB0449"/>
    <w:rsid w:val="00BB46E2"/>
    <w:rsid w:val="00BE14C6"/>
    <w:rsid w:val="00BE2639"/>
    <w:rsid w:val="00C01917"/>
    <w:rsid w:val="00C521BC"/>
    <w:rsid w:val="00C7095D"/>
    <w:rsid w:val="00C84CEB"/>
    <w:rsid w:val="00CB3BC8"/>
    <w:rsid w:val="00CD4EA4"/>
    <w:rsid w:val="00CF5338"/>
    <w:rsid w:val="00CF73DF"/>
    <w:rsid w:val="00D04A32"/>
    <w:rsid w:val="00D1736C"/>
    <w:rsid w:val="00D2711A"/>
    <w:rsid w:val="00D37133"/>
    <w:rsid w:val="00D37A99"/>
    <w:rsid w:val="00D45E5B"/>
    <w:rsid w:val="00D473B6"/>
    <w:rsid w:val="00D550FB"/>
    <w:rsid w:val="00D62716"/>
    <w:rsid w:val="00D70CA6"/>
    <w:rsid w:val="00D70F21"/>
    <w:rsid w:val="00D762C8"/>
    <w:rsid w:val="00D91D1E"/>
    <w:rsid w:val="00DA4E23"/>
    <w:rsid w:val="00DB6C6D"/>
    <w:rsid w:val="00DC0769"/>
    <w:rsid w:val="00DC6E4A"/>
    <w:rsid w:val="00DD1FA3"/>
    <w:rsid w:val="00DD2F4E"/>
    <w:rsid w:val="00DE26BE"/>
    <w:rsid w:val="00DF423B"/>
    <w:rsid w:val="00E031BA"/>
    <w:rsid w:val="00E2323F"/>
    <w:rsid w:val="00E44CA4"/>
    <w:rsid w:val="00E73670"/>
    <w:rsid w:val="00E75784"/>
    <w:rsid w:val="00E8043E"/>
    <w:rsid w:val="00E96048"/>
    <w:rsid w:val="00EA21CE"/>
    <w:rsid w:val="00EA7F2A"/>
    <w:rsid w:val="00EB1585"/>
    <w:rsid w:val="00EB36AE"/>
    <w:rsid w:val="00EB648C"/>
    <w:rsid w:val="00EC0717"/>
    <w:rsid w:val="00EC48D1"/>
    <w:rsid w:val="00ED2880"/>
    <w:rsid w:val="00EE1D26"/>
    <w:rsid w:val="00F1307C"/>
    <w:rsid w:val="00F1468B"/>
    <w:rsid w:val="00F15096"/>
    <w:rsid w:val="00F26E0F"/>
    <w:rsid w:val="00F304A7"/>
    <w:rsid w:val="00F46D0E"/>
    <w:rsid w:val="00F47907"/>
    <w:rsid w:val="00F826CC"/>
    <w:rsid w:val="00FB4580"/>
    <w:rsid w:val="00FD301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D1A38B"/>
  <w15:chartTrackingRefBased/>
  <w15:docId w15:val="{DF96361E-2050-624F-B5F5-0838F1F7C2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CA"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0E1C"/>
  </w:style>
  <w:style w:type="paragraph" w:styleId="Heading1">
    <w:name w:val="heading 1"/>
    <w:basedOn w:val="Normal"/>
    <w:next w:val="Normal"/>
    <w:link w:val="Heading1Char"/>
    <w:uiPriority w:val="9"/>
    <w:qFormat/>
    <w:rsid w:val="00253EB0"/>
    <w:pPr>
      <w:spacing w:before="300" w:after="40"/>
      <w:jc w:val="left"/>
      <w:outlineLvl w:val="0"/>
    </w:pPr>
    <w:rPr>
      <w:smallCaps/>
      <w:spacing w:val="5"/>
      <w:sz w:val="32"/>
      <w:szCs w:val="32"/>
    </w:rPr>
  </w:style>
  <w:style w:type="paragraph" w:styleId="Heading2">
    <w:name w:val="heading 2"/>
    <w:basedOn w:val="Normal"/>
    <w:next w:val="Normal"/>
    <w:link w:val="Heading2Char"/>
    <w:uiPriority w:val="9"/>
    <w:semiHidden/>
    <w:unhideWhenUsed/>
    <w:qFormat/>
    <w:rsid w:val="00253EB0"/>
    <w:pPr>
      <w:spacing w:before="240" w:after="80"/>
      <w:jc w:val="left"/>
      <w:outlineLvl w:val="1"/>
    </w:pPr>
    <w:rPr>
      <w:smallCaps/>
      <w:spacing w:val="5"/>
      <w:sz w:val="28"/>
      <w:szCs w:val="28"/>
    </w:rPr>
  </w:style>
  <w:style w:type="paragraph" w:styleId="Heading3">
    <w:name w:val="heading 3"/>
    <w:basedOn w:val="Normal"/>
    <w:next w:val="Normal"/>
    <w:link w:val="Heading3Char"/>
    <w:uiPriority w:val="9"/>
    <w:semiHidden/>
    <w:unhideWhenUsed/>
    <w:qFormat/>
    <w:rsid w:val="00253EB0"/>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253EB0"/>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253EB0"/>
    <w:pPr>
      <w:spacing w:before="200" w:after="0"/>
      <w:jc w:val="left"/>
      <w:outlineLvl w:val="4"/>
    </w:pPr>
    <w:rPr>
      <w:smallCaps/>
      <w:color w:val="C45911" w:themeColor="accent2" w:themeShade="BF"/>
      <w:spacing w:val="10"/>
      <w:sz w:val="22"/>
      <w:szCs w:val="26"/>
    </w:rPr>
  </w:style>
  <w:style w:type="paragraph" w:styleId="Heading6">
    <w:name w:val="heading 6"/>
    <w:basedOn w:val="Normal"/>
    <w:next w:val="Normal"/>
    <w:link w:val="Heading6Char"/>
    <w:uiPriority w:val="9"/>
    <w:semiHidden/>
    <w:unhideWhenUsed/>
    <w:qFormat/>
    <w:rsid w:val="00253EB0"/>
    <w:pPr>
      <w:spacing w:after="0"/>
      <w:jc w:val="left"/>
      <w:outlineLvl w:val="5"/>
    </w:pPr>
    <w:rPr>
      <w:smallCaps/>
      <w:color w:val="ED7D31" w:themeColor="accent2"/>
      <w:spacing w:val="5"/>
      <w:sz w:val="22"/>
    </w:rPr>
  </w:style>
  <w:style w:type="paragraph" w:styleId="Heading7">
    <w:name w:val="heading 7"/>
    <w:basedOn w:val="Normal"/>
    <w:next w:val="Normal"/>
    <w:link w:val="Heading7Char"/>
    <w:uiPriority w:val="9"/>
    <w:semiHidden/>
    <w:unhideWhenUsed/>
    <w:qFormat/>
    <w:rsid w:val="00253EB0"/>
    <w:pPr>
      <w:spacing w:after="0"/>
      <w:jc w:val="left"/>
      <w:outlineLvl w:val="6"/>
    </w:pPr>
    <w:rPr>
      <w:b/>
      <w:smallCaps/>
      <w:color w:val="ED7D31" w:themeColor="accent2"/>
      <w:spacing w:val="10"/>
    </w:rPr>
  </w:style>
  <w:style w:type="paragraph" w:styleId="Heading8">
    <w:name w:val="heading 8"/>
    <w:basedOn w:val="Normal"/>
    <w:next w:val="Normal"/>
    <w:link w:val="Heading8Char"/>
    <w:uiPriority w:val="9"/>
    <w:semiHidden/>
    <w:unhideWhenUsed/>
    <w:qFormat/>
    <w:rsid w:val="00253EB0"/>
    <w:pPr>
      <w:spacing w:after="0"/>
      <w:jc w:val="left"/>
      <w:outlineLvl w:val="7"/>
    </w:pPr>
    <w:rPr>
      <w:b/>
      <w:i/>
      <w:smallCaps/>
      <w:color w:val="C45911" w:themeColor="accent2" w:themeShade="BF"/>
    </w:rPr>
  </w:style>
  <w:style w:type="paragraph" w:styleId="Heading9">
    <w:name w:val="heading 9"/>
    <w:basedOn w:val="Normal"/>
    <w:next w:val="Normal"/>
    <w:link w:val="Heading9Char"/>
    <w:uiPriority w:val="9"/>
    <w:semiHidden/>
    <w:unhideWhenUsed/>
    <w:qFormat/>
    <w:rsid w:val="00253EB0"/>
    <w:pPr>
      <w:spacing w:after="0"/>
      <w:jc w:val="left"/>
      <w:outlineLvl w:val="8"/>
    </w:pPr>
    <w:rPr>
      <w:b/>
      <w:i/>
      <w:smallCaps/>
      <w:color w:val="823B0B"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253EB0"/>
    <w:pPr>
      <w:spacing w:after="0" w:line="240" w:lineRule="auto"/>
    </w:pPr>
  </w:style>
  <w:style w:type="character" w:customStyle="1" w:styleId="NoSpacingChar">
    <w:name w:val="No Spacing Char"/>
    <w:basedOn w:val="DefaultParagraphFont"/>
    <w:link w:val="NoSpacing"/>
    <w:uiPriority w:val="1"/>
    <w:rsid w:val="00253EB0"/>
  </w:style>
  <w:style w:type="character" w:customStyle="1" w:styleId="Heading1Char">
    <w:name w:val="Heading 1 Char"/>
    <w:basedOn w:val="DefaultParagraphFont"/>
    <w:link w:val="Heading1"/>
    <w:uiPriority w:val="9"/>
    <w:rsid w:val="00253EB0"/>
    <w:rPr>
      <w:smallCaps/>
      <w:spacing w:val="5"/>
      <w:sz w:val="32"/>
      <w:szCs w:val="32"/>
    </w:rPr>
  </w:style>
  <w:style w:type="character" w:customStyle="1" w:styleId="Heading2Char">
    <w:name w:val="Heading 2 Char"/>
    <w:basedOn w:val="DefaultParagraphFont"/>
    <w:link w:val="Heading2"/>
    <w:uiPriority w:val="9"/>
    <w:semiHidden/>
    <w:rsid w:val="00253EB0"/>
    <w:rPr>
      <w:smallCaps/>
      <w:spacing w:val="5"/>
      <w:sz w:val="28"/>
      <w:szCs w:val="28"/>
    </w:rPr>
  </w:style>
  <w:style w:type="character" w:customStyle="1" w:styleId="Heading3Char">
    <w:name w:val="Heading 3 Char"/>
    <w:basedOn w:val="DefaultParagraphFont"/>
    <w:link w:val="Heading3"/>
    <w:uiPriority w:val="9"/>
    <w:semiHidden/>
    <w:rsid w:val="00253EB0"/>
    <w:rPr>
      <w:smallCaps/>
      <w:spacing w:val="5"/>
      <w:sz w:val="24"/>
      <w:szCs w:val="24"/>
    </w:rPr>
  </w:style>
  <w:style w:type="character" w:customStyle="1" w:styleId="Heading4Char">
    <w:name w:val="Heading 4 Char"/>
    <w:basedOn w:val="DefaultParagraphFont"/>
    <w:link w:val="Heading4"/>
    <w:uiPriority w:val="9"/>
    <w:semiHidden/>
    <w:rsid w:val="00253EB0"/>
    <w:rPr>
      <w:smallCaps/>
      <w:spacing w:val="10"/>
      <w:sz w:val="22"/>
      <w:szCs w:val="22"/>
    </w:rPr>
  </w:style>
  <w:style w:type="character" w:customStyle="1" w:styleId="Heading5Char">
    <w:name w:val="Heading 5 Char"/>
    <w:basedOn w:val="DefaultParagraphFont"/>
    <w:link w:val="Heading5"/>
    <w:uiPriority w:val="9"/>
    <w:semiHidden/>
    <w:rsid w:val="00253EB0"/>
    <w:rPr>
      <w:smallCaps/>
      <w:color w:val="C45911" w:themeColor="accent2" w:themeShade="BF"/>
      <w:spacing w:val="10"/>
      <w:sz w:val="22"/>
      <w:szCs w:val="26"/>
    </w:rPr>
  </w:style>
  <w:style w:type="character" w:customStyle="1" w:styleId="Heading6Char">
    <w:name w:val="Heading 6 Char"/>
    <w:basedOn w:val="DefaultParagraphFont"/>
    <w:link w:val="Heading6"/>
    <w:uiPriority w:val="9"/>
    <w:semiHidden/>
    <w:rsid w:val="00253EB0"/>
    <w:rPr>
      <w:smallCaps/>
      <w:color w:val="ED7D31" w:themeColor="accent2"/>
      <w:spacing w:val="5"/>
      <w:sz w:val="22"/>
    </w:rPr>
  </w:style>
  <w:style w:type="character" w:customStyle="1" w:styleId="Heading7Char">
    <w:name w:val="Heading 7 Char"/>
    <w:basedOn w:val="DefaultParagraphFont"/>
    <w:link w:val="Heading7"/>
    <w:uiPriority w:val="9"/>
    <w:semiHidden/>
    <w:rsid w:val="00253EB0"/>
    <w:rPr>
      <w:b/>
      <w:smallCaps/>
      <w:color w:val="ED7D31" w:themeColor="accent2"/>
      <w:spacing w:val="10"/>
    </w:rPr>
  </w:style>
  <w:style w:type="character" w:customStyle="1" w:styleId="Heading8Char">
    <w:name w:val="Heading 8 Char"/>
    <w:basedOn w:val="DefaultParagraphFont"/>
    <w:link w:val="Heading8"/>
    <w:uiPriority w:val="9"/>
    <w:semiHidden/>
    <w:rsid w:val="00253EB0"/>
    <w:rPr>
      <w:b/>
      <w:i/>
      <w:smallCaps/>
      <w:color w:val="C45911" w:themeColor="accent2" w:themeShade="BF"/>
    </w:rPr>
  </w:style>
  <w:style w:type="character" w:customStyle="1" w:styleId="Heading9Char">
    <w:name w:val="Heading 9 Char"/>
    <w:basedOn w:val="DefaultParagraphFont"/>
    <w:link w:val="Heading9"/>
    <w:uiPriority w:val="9"/>
    <w:semiHidden/>
    <w:rsid w:val="00253EB0"/>
    <w:rPr>
      <w:b/>
      <w:i/>
      <w:smallCaps/>
      <w:color w:val="823B0B" w:themeColor="accent2" w:themeShade="7F"/>
    </w:rPr>
  </w:style>
  <w:style w:type="paragraph" w:styleId="Caption">
    <w:name w:val="caption"/>
    <w:basedOn w:val="Normal"/>
    <w:next w:val="Normal"/>
    <w:uiPriority w:val="35"/>
    <w:semiHidden/>
    <w:unhideWhenUsed/>
    <w:qFormat/>
    <w:rsid w:val="00253EB0"/>
    <w:rPr>
      <w:b/>
      <w:bCs/>
      <w:caps/>
      <w:sz w:val="16"/>
      <w:szCs w:val="18"/>
    </w:rPr>
  </w:style>
  <w:style w:type="paragraph" w:styleId="Title">
    <w:name w:val="Title"/>
    <w:basedOn w:val="Normal"/>
    <w:next w:val="Normal"/>
    <w:link w:val="TitleChar"/>
    <w:uiPriority w:val="10"/>
    <w:qFormat/>
    <w:rsid w:val="00253EB0"/>
    <w:pPr>
      <w:pBdr>
        <w:top w:val="single" w:sz="12" w:space="1" w:color="ED7D31"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253EB0"/>
    <w:rPr>
      <w:smallCaps/>
      <w:sz w:val="48"/>
      <w:szCs w:val="48"/>
    </w:rPr>
  </w:style>
  <w:style w:type="paragraph" w:styleId="Subtitle">
    <w:name w:val="Subtitle"/>
    <w:basedOn w:val="Normal"/>
    <w:next w:val="Normal"/>
    <w:link w:val="SubtitleChar"/>
    <w:uiPriority w:val="11"/>
    <w:qFormat/>
    <w:rsid w:val="00253EB0"/>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253EB0"/>
    <w:rPr>
      <w:rFonts w:asciiTheme="majorHAnsi" w:eastAsiaTheme="majorEastAsia" w:hAnsiTheme="majorHAnsi" w:cstheme="majorBidi"/>
      <w:szCs w:val="22"/>
    </w:rPr>
  </w:style>
  <w:style w:type="character" w:styleId="Strong">
    <w:name w:val="Strong"/>
    <w:uiPriority w:val="22"/>
    <w:qFormat/>
    <w:rsid w:val="00253EB0"/>
    <w:rPr>
      <w:b/>
      <w:color w:val="ED7D31" w:themeColor="accent2"/>
    </w:rPr>
  </w:style>
  <w:style w:type="character" w:styleId="Emphasis">
    <w:name w:val="Emphasis"/>
    <w:uiPriority w:val="20"/>
    <w:qFormat/>
    <w:rsid w:val="00253EB0"/>
    <w:rPr>
      <w:b/>
      <w:i/>
      <w:spacing w:val="10"/>
    </w:rPr>
  </w:style>
  <w:style w:type="paragraph" w:styleId="ListParagraph">
    <w:name w:val="List Paragraph"/>
    <w:basedOn w:val="Normal"/>
    <w:uiPriority w:val="34"/>
    <w:qFormat/>
    <w:rsid w:val="00253EB0"/>
    <w:pPr>
      <w:ind w:left="720"/>
      <w:contextualSpacing/>
    </w:pPr>
  </w:style>
  <w:style w:type="paragraph" w:styleId="Quote">
    <w:name w:val="Quote"/>
    <w:basedOn w:val="Normal"/>
    <w:next w:val="Normal"/>
    <w:link w:val="QuoteChar"/>
    <w:uiPriority w:val="29"/>
    <w:qFormat/>
    <w:rsid w:val="00253EB0"/>
    <w:rPr>
      <w:i/>
    </w:rPr>
  </w:style>
  <w:style w:type="character" w:customStyle="1" w:styleId="QuoteChar">
    <w:name w:val="Quote Char"/>
    <w:basedOn w:val="DefaultParagraphFont"/>
    <w:link w:val="Quote"/>
    <w:uiPriority w:val="29"/>
    <w:rsid w:val="00253EB0"/>
    <w:rPr>
      <w:i/>
    </w:rPr>
  </w:style>
  <w:style w:type="paragraph" w:styleId="IntenseQuote">
    <w:name w:val="Intense Quote"/>
    <w:basedOn w:val="Normal"/>
    <w:next w:val="Normal"/>
    <w:link w:val="IntenseQuoteChar"/>
    <w:uiPriority w:val="30"/>
    <w:qFormat/>
    <w:rsid w:val="00253EB0"/>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253EB0"/>
    <w:rPr>
      <w:b/>
      <w:i/>
      <w:color w:val="FFFFFF" w:themeColor="background1"/>
      <w:shd w:val="clear" w:color="auto" w:fill="ED7D31" w:themeFill="accent2"/>
    </w:rPr>
  </w:style>
  <w:style w:type="character" w:styleId="SubtleEmphasis">
    <w:name w:val="Subtle Emphasis"/>
    <w:uiPriority w:val="19"/>
    <w:qFormat/>
    <w:rsid w:val="00253EB0"/>
    <w:rPr>
      <w:i/>
    </w:rPr>
  </w:style>
  <w:style w:type="character" w:styleId="IntenseEmphasis">
    <w:name w:val="Intense Emphasis"/>
    <w:uiPriority w:val="21"/>
    <w:qFormat/>
    <w:rsid w:val="00253EB0"/>
    <w:rPr>
      <w:b/>
      <w:i/>
      <w:color w:val="ED7D31" w:themeColor="accent2"/>
      <w:spacing w:val="10"/>
    </w:rPr>
  </w:style>
  <w:style w:type="character" w:styleId="SubtleReference">
    <w:name w:val="Subtle Reference"/>
    <w:uiPriority w:val="31"/>
    <w:qFormat/>
    <w:rsid w:val="00253EB0"/>
    <w:rPr>
      <w:b/>
    </w:rPr>
  </w:style>
  <w:style w:type="character" w:styleId="IntenseReference">
    <w:name w:val="Intense Reference"/>
    <w:uiPriority w:val="32"/>
    <w:qFormat/>
    <w:rsid w:val="00253EB0"/>
    <w:rPr>
      <w:b/>
      <w:bCs/>
      <w:smallCaps/>
      <w:spacing w:val="5"/>
      <w:sz w:val="22"/>
      <w:szCs w:val="22"/>
      <w:u w:val="single"/>
    </w:rPr>
  </w:style>
  <w:style w:type="character" w:styleId="BookTitle">
    <w:name w:val="Book Title"/>
    <w:uiPriority w:val="33"/>
    <w:qFormat/>
    <w:rsid w:val="00253EB0"/>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253EB0"/>
    <w:pPr>
      <w:outlineLvl w:val="9"/>
    </w:pPr>
  </w:style>
  <w:style w:type="table" w:styleId="TableGrid">
    <w:name w:val="Table Grid"/>
    <w:basedOn w:val="TableNormal"/>
    <w:uiPriority w:val="39"/>
    <w:rsid w:val="00E757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CF5338"/>
    <w:pPr>
      <w:spacing w:before="120" w:after="120"/>
      <w:jc w:val="left"/>
    </w:pPr>
    <w:rPr>
      <w:rFonts w:cstheme="minorHAnsi"/>
      <w:b/>
      <w:bCs/>
      <w:caps/>
    </w:rPr>
  </w:style>
  <w:style w:type="paragraph" w:styleId="TOC2">
    <w:name w:val="toc 2"/>
    <w:basedOn w:val="Normal"/>
    <w:next w:val="Normal"/>
    <w:autoRedefine/>
    <w:uiPriority w:val="39"/>
    <w:semiHidden/>
    <w:unhideWhenUsed/>
    <w:rsid w:val="00CF5338"/>
    <w:pPr>
      <w:spacing w:after="0"/>
      <w:ind w:left="200"/>
      <w:jc w:val="left"/>
    </w:pPr>
    <w:rPr>
      <w:rFonts w:cstheme="minorHAnsi"/>
      <w:smallCaps/>
    </w:rPr>
  </w:style>
  <w:style w:type="paragraph" w:styleId="TOC3">
    <w:name w:val="toc 3"/>
    <w:basedOn w:val="Normal"/>
    <w:next w:val="Normal"/>
    <w:autoRedefine/>
    <w:uiPriority w:val="39"/>
    <w:semiHidden/>
    <w:unhideWhenUsed/>
    <w:rsid w:val="00CF5338"/>
    <w:pPr>
      <w:spacing w:after="0"/>
      <w:ind w:left="400"/>
      <w:jc w:val="left"/>
    </w:pPr>
    <w:rPr>
      <w:rFonts w:cstheme="minorHAnsi"/>
      <w:i/>
      <w:iCs/>
    </w:rPr>
  </w:style>
  <w:style w:type="paragraph" w:styleId="TOC4">
    <w:name w:val="toc 4"/>
    <w:basedOn w:val="Normal"/>
    <w:next w:val="Normal"/>
    <w:autoRedefine/>
    <w:uiPriority w:val="39"/>
    <w:semiHidden/>
    <w:unhideWhenUsed/>
    <w:rsid w:val="00CF5338"/>
    <w:pPr>
      <w:spacing w:after="0"/>
      <w:ind w:left="600"/>
      <w:jc w:val="left"/>
    </w:pPr>
    <w:rPr>
      <w:rFonts w:cstheme="minorHAnsi"/>
      <w:sz w:val="18"/>
      <w:szCs w:val="18"/>
    </w:rPr>
  </w:style>
  <w:style w:type="paragraph" w:styleId="TOC5">
    <w:name w:val="toc 5"/>
    <w:basedOn w:val="Normal"/>
    <w:next w:val="Normal"/>
    <w:autoRedefine/>
    <w:uiPriority w:val="39"/>
    <w:semiHidden/>
    <w:unhideWhenUsed/>
    <w:rsid w:val="00CF5338"/>
    <w:pPr>
      <w:spacing w:after="0"/>
      <w:ind w:left="800"/>
      <w:jc w:val="left"/>
    </w:pPr>
    <w:rPr>
      <w:rFonts w:cstheme="minorHAnsi"/>
      <w:sz w:val="18"/>
      <w:szCs w:val="18"/>
    </w:rPr>
  </w:style>
  <w:style w:type="paragraph" w:styleId="TOC6">
    <w:name w:val="toc 6"/>
    <w:basedOn w:val="Normal"/>
    <w:next w:val="Normal"/>
    <w:autoRedefine/>
    <w:uiPriority w:val="39"/>
    <w:semiHidden/>
    <w:unhideWhenUsed/>
    <w:rsid w:val="00CF5338"/>
    <w:pPr>
      <w:spacing w:after="0"/>
      <w:ind w:left="1000"/>
      <w:jc w:val="left"/>
    </w:pPr>
    <w:rPr>
      <w:rFonts w:cstheme="minorHAnsi"/>
      <w:sz w:val="18"/>
      <w:szCs w:val="18"/>
    </w:rPr>
  </w:style>
  <w:style w:type="paragraph" w:styleId="TOC7">
    <w:name w:val="toc 7"/>
    <w:basedOn w:val="Normal"/>
    <w:next w:val="Normal"/>
    <w:autoRedefine/>
    <w:uiPriority w:val="39"/>
    <w:semiHidden/>
    <w:unhideWhenUsed/>
    <w:rsid w:val="00CF5338"/>
    <w:pPr>
      <w:spacing w:after="0"/>
      <w:ind w:left="1200"/>
      <w:jc w:val="left"/>
    </w:pPr>
    <w:rPr>
      <w:rFonts w:cstheme="minorHAnsi"/>
      <w:sz w:val="18"/>
      <w:szCs w:val="18"/>
    </w:rPr>
  </w:style>
  <w:style w:type="paragraph" w:styleId="TOC8">
    <w:name w:val="toc 8"/>
    <w:basedOn w:val="Normal"/>
    <w:next w:val="Normal"/>
    <w:autoRedefine/>
    <w:uiPriority w:val="39"/>
    <w:semiHidden/>
    <w:unhideWhenUsed/>
    <w:rsid w:val="00CF5338"/>
    <w:pPr>
      <w:spacing w:after="0"/>
      <w:ind w:left="1400"/>
      <w:jc w:val="left"/>
    </w:pPr>
    <w:rPr>
      <w:rFonts w:cstheme="minorHAnsi"/>
      <w:sz w:val="18"/>
      <w:szCs w:val="18"/>
    </w:rPr>
  </w:style>
  <w:style w:type="paragraph" w:styleId="TOC9">
    <w:name w:val="toc 9"/>
    <w:basedOn w:val="Normal"/>
    <w:next w:val="Normal"/>
    <w:autoRedefine/>
    <w:uiPriority w:val="39"/>
    <w:semiHidden/>
    <w:unhideWhenUsed/>
    <w:rsid w:val="00CF5338"/>
    <w:pPr>
      <w:spacing w:after="0"/>
      <w:ind w:left="1600"/>
      <w:jc w:val="left"/>
    </w:pPr>
    <w:rPr>
      <w:rFonts w:cstheme="minorHAnsi"/>
      <w:sz w:val="18"/>
      <w:szCs w:val="18"/>
    </w:rPr>
  </w:style>
  <w:style w:type="character" w:styleId="Hyperlink">
    <w:name w:val="Hyperlink"/>
    <w:basedOn w:val="DefaultParagraphFont"/>
    <w:uiPriority w:val="99"/>
    <w:unhideWhenUsed/>
    <w:rsid w:val="007F310C"/>
    <w:rPr>
      <w:color w:val="0563C1" w:themeColor="hyperlink"/>
      <w:u w:val="single"/>
    </w:rPr>
  </w:style>
  <w:style w:type="paragraph" w:styleId="Footer">
    <w:name w:val="footer"/>
    <w:basedOn w:val="Normal"/>
    <w:link w:val="FooterChar"/>
    <w:uiPriority w:val="99"/>
    <w:unhideWhenUsed/>
    <w:rsid w:val="00D371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7133"/>
  </w:style>
  <w:style w:type="character" w:styleId="PageNumber">
    <w:name w:val="page number"/>
    <w:basedOn w:val="DefaultParagraphFont"/>
    <w:uiPriority w:val="99"/>
    <w:semiHidden/>
    <w:unhideWhenUsed/>
    <w:rsid w:val="00D37133"/>
  </w:style>
  <w:style w:type="paragraph" w:styleId="NormalWeb">
    <w:name w:val="Normal (Web)"/>
    <w:basedOn w:val="Normal"/>
    <w:uiPriority w:val="99"/>
    <w:semiHidden/>
    <w:unhideWhenUsed/>
    <w:rsid w:val="00A33B58"/>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A33B58"/>
    <w:rPr>
      <w:color w:val="954F72" w:themeColor="followedHyperlink"/>
      <w:u w:val="single"/>
    </w:rPr>
  </w:style>
  <w:style w:type="character" w:styleId="UnresolvedMention">
    <w:name w:val="Unresolved Mention"/>
    <w:basedOn w:val="DefaultParagraphFont"/>
    <w:uiPriority w:val="99"/>
    <w:semiHidden/>
    <w:unhideWhenUsed/>
    <w:rsid w:val="00C709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727743">
      <w:bodyDiv w:val="1"/>
      <w:marLeft w:val="0"/>
      <w:marRight w:val="0"/>
      <w:marTop w:val="0"/>
      <w:marBottom w:val="0"/>
      <w:divBdr>
        <w:top w:val="none" w:sz="0" w:space="0" w:color="auto"/>
        <w:left w:val="none" w:sz="0" w:space="0" w:color="auto"/>
        <w:bottom w:val="none" w:sz="0" w:space="0" w:color="auto"/>
        <w:right w:val="none" w:sz="0" w:space="0" w:color="auto"/>
      </w:divBdr>
    </w:div>
    <w:div w:id="877932999">
      <w:bodyDiv w:val="1"/>
      <w:marLeft w:val="0"/>
      <w:marRight w:val="0"/>
      <w:marTop w:val="0"/>
      <w:marBottom w:val="0"/>
      <w:divBdr>
        <w:top w:val="none" w:sz="0" w:space="0" w:color="auto"/>
        <w:left w:val="none" w:sz="0" w:space="0" w:color="auto"/>
        <w:bottom w:val="none" w:sz="0" w:space="0" w:color="auto"/>
        <w:right w:val="none" w:sz="0" w:space="0" w:color="auto"/>
      </w:divBdr>
      <w:divsChild>
        <w:div w:id="1353536228">
          <w:marLeft w:val="0"/>
          <w:marRight w:val="0"/>
          <w:marTop w:val="0"/>
          <w:marBottom w:val="0"/>
          <w:divBdr>
            <w:top w:val="none" w:sz="0" w:space="0" w:color="auto"/>
            <w:left w:val="none" w:sz="0" w:space="0" w:color="auto"/>
            <w:bottom w:val="none" w:sz="0" w:space="0" w:color="auto"/>
            <w:right w:val="none" w:sz="0" w:space="0" w:color="auto"/>
          </w:divBdr>
        </w:div>
        <w:div w:id="85612023">
          <w:marLeft w:val="0"/>
          <w:marRight w:val="0"/>
          <w:marTop w:val="0"/>
          <w:marBottom w:val="0"/>
          <w:divBdr>
            <w:top w:val="none" w:sz="0" w:space="0" w:color="auto"/>
            <w:left w:val="none" w:sz="0" w:space="0" w:color="auto"/>
            <w:bottom w:val="none" w:sz="0" w:space="0" w:color="auto"/>
            <w:right w:val="none" w:sz="0" w:space="0" w:color="auto"/>
          </w:divBdr>
        </w:div>
        <w:div w:id="33583318">
          <w:marLeft w:val="0"/>
          <w:marRight w:val="0"/>
          <w:marTop w:val="0"/>
          <w:marBottom w:val="0"/>
          <w:divBdr>
            <w:top w:val="none" w:sz="0" w:space="0" w:color="auto"/>
            <w:left w:val="none" w:sz="0" w:space="0" w:color="auto"/>
            <w:bottom w:val="none" w:sz="0" w:space="0" w:color="auto"/>
            <w:right w:val="none" w:sz="0" w:space="0" w:color="auto"/>
          </w:divBdr>
        </w:div>
        <w:div w:id="1796410156">
          <w:marLeft w:val="0"/>
          <w:marRight w:val="0"/>
          <w:marTop w:val="0"/>
          <w:marBottom w:val="0"/>
          <w:divBdr>
            <w:top w:val="none" w:sz="0" w:space="0" w:color="auto"/>
            <w:left w:val="none" w:sz="0" w:space="0" w:color="auto"/>
            <w:bottom w:val="none" w:sz="0" w:space="0" w:color="auto"/>
            <w:right w:val="none" w:sz="0" w:space="0" w:color="auto"/>
          </w:divBdr>
        </w:div>
      </w:divsChild>
    </w:div>
    <w:div w:id="1419447401">
      <w:bodyDiv w:val="1"/>
      <w:marLeft w:val="0"/>
      <w:marRight w:val="0"/>
      <w:marTop w:val="0"/>
      <w:marBottom w:val="0"/>
      <w:divBdr>
        <w:top w:val="none" w:sz="0" w:space="0" w:color="auto"/>
        <w:left w:val="none" w:sz="0" w:space="0" w:color="auto"/>
        <w:bottom w:val="none" w:sz="0" w:space="0" w:color="auto"/>
        <w:right w:val="none" w:sz="0" w:space="0" w:color="auto"/>
      </w:divBdr>
    </w:div>
    <w:div w:id="1906916949">
      <w:bodyDiv w:val="1"/>
      <w:marLeft w:val="0"/>
      <w:marRight w:val="0"/>
      <w:marTop w:val="0"/>
      <w:marBottom w:val="0"/>
      <w:divBdr>
        <w:top w:val="none" w:sz="0" w:space="0" w:color="auto"/>
        <w:left w:val="none" w:sz="0" w:space="0" w:color="auto"/>
        <w:bottom w:val="none" w:sz="0" w:space="0" w:color="auto"/>
        <w:right w:val="none" w:sz="0" w:space="0" w:color="auto"/>
      </w:divBdr>
    </w:div>
    <w:div w:id="2121877902">
      <w:bodyDiv w:val="1"/>
      <w:marLeft w:val="0"/>
      <w:marRight w:val="0"/>
      <w:marTop w:val="0"/>
      <w:marBottom w:val="0"/>
      <w:divBdr>
        <w:top w:val="none" w:sz="0" w:space="0" w:color="auto"/>
        <w:left w:val="none" w:sz="0" w:space="0" w:color="auto"/>
        <w:bottom w:val="none" w:sz="0" w:space="0" w:color="auto"/>
        <w:right w:val="none" w:sz="0" w:space="0" w:color="auto"/>
      </w:divBdr>
      <w:divsChild>
        <w:div w:id="1999071014">
          <w:marLeft w:val="0"/>
          <w:marRight w:val="0"/>
          <w:marTop w:val="100"/>
          <w:marBottom w:val="100"/>
          <w:divBdr>
            <w:top w:val="none" w:sz="0" w:space="0" w:color="auto"/>
            <w:left w:val="none" w:sz="0" w:space="0" w:color="auto"/>
            <w:bottom w:val="none" w:sz="0" w:space="0" w:color="auto"/>
            <w:right w:val="none" w:sz="0" w:space="0" w:color="auto"/>
          </w:divBdr>
          <w:divsChild>
            <w:div w:id="320893429">
              <w:marLeft w:val="0"/>
              <w:marRight w:val="0"/>
              <w:marTop w:val="0"/>
              <w:marBottom w:val="0"/>
              <w:divBdr>
                <w:top w:val="none" w:sz="0" w:space="0" w:color="auto"/>
                <w:left w:val="none" w:sz="0" w:space="0" w:color="auto"/>
                <w:bottom w:val="none" w:sz="0" w:space="0" w:color="auto"/>
                <w:right w:val="none" w:sz="0" w:space="0" w:color="auto"/>
              </w:divBdr>
              <w:divsChild>
                <w:div w:id="890075919">
                  <w:marLeft w:val="0"/>
                  <w:marRight w:val="0"/>
                  <w:marTop w:val="0"/>
                  <w:marBottom w:val="0"/>
                  <w:divBdr>
                    <w:top w:val="none" w:sz="0" w:space="0" w:color="auto"/>
                    <w:left w:val="none" w:sz="0" w:space="0" w:color="auto"/>
                    <w:bottom w:val="none" w:sz="0" w:space="0" w:color="auto"/>
                    <w:right w:val="none" w:sz="0" w:space="0" w:color="auto"/>
                  </w:divBdr>
                  <w:divsChild>
                    <w:div w:id="1626932142">
                      <w:marLeft w:val="0"/>
                      <w:marRight w:val="0"/>
                      <w:marTop w:val="450"/>
                      <w:marBottom w:val="450"/>
                      <w:divBdr>
                        <w:top w:val="none" w:sz="0" w:space="0" w:color="auto"/>
                        <w:left w:val="none" w:sz="0" w:space="0" w:color="auto"/>
                        <w:bottom w:val="none" w:sz="0" w:space="0" w:color="auto"/>
                        <w:right w:val="none" w:sz="0" w:space="0" w:color="auto"/>
                      </w:divBdr>
                      <w:divsChild>
                        <w:div w:id="722023026">
                          <w:marLeft w:val="0"/>
                          <w:marRight w:val="0"/>
                          <w:marTop w:val="0"/>
                          <w:marBottom w:val="0"/>
                          <w:divBdr>
                            <w:top w:val="none" w:sz="0" w:space="0" w:color="auto"/>
                            <w:left w:val="none" w:sz="0" w:space="0" w:color="auto"/>
                            <w:bottom w:val="none" w:sz="0" w:space="0" w:color="auto"/>
                            <w:right w:val="none" w:sz="0" w:space="0" w:color="auto"/>
                          </w:divBdr>
                          <w:divsChild>
                            <w:div w:id="1873881309">
                              <w:marLeft w:val="0"/>
                              <w:marRight w:val="0"/>
                              <w:marTop w:val="0"/>
                              <w:marBottom w:val="0"/>
                              <w:divBdr>
                                <w:top w:val="none" w:sz="0" w:space="0" w:color="auto"/>
                                <w:left w:val="none" w:sz="0" w:space="0" w:color="auto"/>
                                <w:bottom w:val="none" w:sz="0" w:space="0" w:color="auto"/>
                                <w:right w:val="none" w:sz="0" w:space="0" w:color="auto"/>
                              </w:divBdr>
                              <w:divsChild>
                                <w:div w:id="251471467">
                                  <w:marLeft w:val="0"/>
                                  <w:marRight w:val="0"/>
                                  <w:marTop w:val="0"/>
                                  <w:marBottom w:val="0"/>
                                  <w:divBdr>
                                    <w:top w:val="none" w:sz="0" w:space="0" w:color="auto"/>
                                    <w:left w:val="none" w:sz="0" w:space="0" w:color="auto"/>
                                    <w:bottom w:val="none" w:sz="0" w:space="0" w:color="auto"/>
                                    <w:right w:val="none" w:sz="0" w:space="0" w:color="auto"/>
                                  </w:divBdr>
                                  <w:divsChild>
                                    <w:div w:id="1557547764">
                                      <w:marLeft w:val="0"/>
                                      <w:marRight w:val="300"/>
                                      <w:marTop w:val="0"/>
                                      <w:marBottom w:val="0"/>
                                      <w:divBdr>
                                        <w:top w:val="single" w:sz="6" w:space="8" w:color="000000"/>
                                        <w:left w:val="single" w:sz="6" w:space="31" w:color="000000"/>
                                        <w:bottom w:val="single" w:sz="6" w:space="8" w:color="000000"/>
                                        <w:right w:val="single" w:sz="6" w:space="31" w:color="000000"/>
                                      </w:divBdr>
                                    </w:div>
                                  </w:divsChild>
                                </w:div>
                              </w:divsChild>
                            </w:div>
                          </w:divsChild>
                        </w:div>
                      </w:divsChild>
                    </w:div>
                  </w:divsChild>
                </w:div>
              </w:divsChild>
            </w:div>
          </w:divsChild>
        </w:div>
        <w:div w:id="9447770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stackoverflow.com/"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qualtrics.com/"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storyboardthat.com/storyboard-creato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forms.google.com/"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cacoo.com/signin" TargetMode="External"/><Relationship Id="rId28" Type="http://schemas.openxmlformats.org/officeDocument/2006/relationships/hyperlink" Target="https://www.typeform.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figma.com/files/recents-and-sharing/recently-viewed?fuid=1290771096602899247" TargetMode="External"/><Relationship Id="rId27" Type="http://schemas.openxmlformats.org/officeDocument/2006/relationships/hyperlink" Target="https://www.surveymonkey.com/" TargetMode="External"/><Relationship Id="rId30" Type="http://schemas.openxmlformats.org/officeDocument/2006/relationships/footer" Target="foot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62B663-BA16-2949-AAAF-87D3A83274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TotalTime>
  <Pages>24</Pages>
  <Words>2704</Words>
  <Characters>15415</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Human computer interaction design</vt:lpstr>
    </vt:vector>
  </TitlesOfParts>
  <Company>Date: September 29, 2023</Company>
  <LinksUpToDate>false</LinksUpToDate>
  <CharactersWithSpaces>18083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computer interaction design</dc:title>
  <dc:subject/>
  <dc:creator>Mihirkumar Dilipbhai Patel          T00681063</dc:creator>
  <cp:keywords/>
  <dc:description/>
  <cp:lastModifiedBy>MihirKumar Dilipbhai Patel</cp:lastModifiedBy>
  <cp:revision>734</cp:revision>
  <dcterms:created xsi:type="dcterms:W3CDTF">2023-09-21T02:37:00Z</dcterms:created>
  <dcterms:modified xsi:type="dcterms:W3CDTF">2024-04-26T16:59:00Z</dcterms:modified>
</cp:coreProperties>
</file>